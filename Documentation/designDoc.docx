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EB0EE" w14:textId="77777777" w:rsidR="007453F9" w:rsidRDefault="007453F9" w:rsidP="007453F9">
      <w:pPr>
        <w:jc w:val="center"/>
        <w:rPr>
          <w:rFonts w:ascii="Arial" w:hAnsi="Arial" w:cs="Arial"/>
          <w:b/>
          <w:bCs/>
          <w:sz w:val="52"/>
          <w:szCs w:val="52"/>
        </w:rPr>
      </w:pPr>
    </w:p>
    <w:p w14:paraId="6A327FE2" w14:textId="77777777" w:rsidR="007453F9" w:rsidRDefault="007453F9" w:rsidP="007453F9">
      <w:pPr>
        <w:jc w:val="center"/>
        <w:rPr>
          <w:rFonts w:ascii="Arial" w:hAnsi="Arial" w:cs="Arial"/>
          <w:b/>
          <w:bCs/>
          <w:sz w:val="52"/>
          <w:szCs w:val="52"/>
        </w:rPr>
      </w:pPr>
    </w:p>
    <w:p w14:paraId="5998C939" w14:textId="77777777" w:rsidR="007453F9" w:rsidRDefault="007453F9" w:rsidP="007453F9">
      <w:pPr>
        <w:jc w:val="center"/>
        <w:rPr>
          <w:rFonts w:ascii="Arial" w:hAnsi="Arial" w:cs="Arial"/>
          <w:b/>
          <w:bCs/>
          <w:sz w:val="52"/>
          <w:szCs w:val="52"/>
        </w:rPr>
      </w:pPr>
    </w:p>
    <w:p w14:paraId="5E7A3CA9" w14:textId="77777777" w:rsidR="007453F9" w:rsidRDefault="007453F9" w:rsidP="007453F9">
      <w:pPr>
        <w:jc w:val="center"/>
        <w:rPr>
          <w:rFonts w:ascii="Arial" w:hAnsi="Arial" w:cs="Arial"/>
          <w:b/>
          <w:bCs/>
          <w:sz w:val="52"/>
          <w:szCs w:val="52"/>
        </w:rPr>
      </w:pPr>
    </w:p>
    <w:p w14:paraId="24E0922B" w14:textId="6394CC9B" w:rsidR="007453F9" w:rsidRPr="00D0017A" w:rsidRDefault="007453F9" w:rsidP="00744D42">
      <w:pPr>
        <w:jc w:val="center"/>
        <w:rPr>
          <w:rFonts w:ascii="Arial" w:hAnsi="Arial" w:cs="Arial"/>
          <w:b/>
          <w:bCs/>
          <w:sz w:val="52"/>
          <w:szCs w:val="52"/>
        </w:rPr>
      </w:pPr>
      <w:r w:rsidRPr="00D0017A">
        <w:rPr>
          <w:rFonts w:ascii="Arial" w:hAnsi="Arial" w:cs="Arial"/>
          <w:b/>
          <w:bCs/>
          <w:sz w:val="52"/>
          <w:szCs w:val="52"/>
        </w:rPr>
        <w:t>ECE6370</w:t>
      </w:r>
    </w:p>
    <w:p w14:paraId="567C0C23" w14:textId="73B2679F" w:rsidR="007453F9" w:rsidRDefault="74B32FAE" w:rsidP="00744D42">
      <w:pPr>
        <w:pStyle w:val="Heading3"/>
        <w:jc w:val="center"/>
        <w:rPr>
          <w:rFonts w:ascii="Arial" w:eastAsia="Arial" w:hAnsi="Arial" w:cs="Arial"/>
          <w:b/>
          <w:sz w:val="48"/>
          <w:szCs w:val="48"/>
        </w:rPr>
      </w:pPr>
      <w:r w:rsidRPr="0C22D6D3">
        <w:rPr>
          <w:rFonts w:ascii="Arial" w:eastAsia="Arial" w:hAnsi="Arial" w:cs="Arial"/>
          <w:sz w:val="48"/>
          <w:szCs w:val="48"/>
        </w:rPr>
        <w:t>Final Project</w:t>
      </w:r>
      <w:r w:rsidR="639203A2" w:rsidRPr="639203A2">
        <w:rPr>
          <w:rFonts w:ascii="Arial" w:eastAsia="Arial" w:hAnsi="Arial" w:cs="Arial"/>
          <w:sz w:val="48"/>
          <w:szCs w:val="48"/>
        </w:rPr>
        <w:t xml:space="preserve">: </w:t>
      </w:r>
      <w:r w:rsidR="5F0AC1DB" w:rsidRPr="0C22D6D3">
        <w:rPr>
          <w:rFonts w:ascii="Arial" w:eastAsia="Arial" w:hAnsi="Arial" w:cs="Arial"/>
          <w:sz w:val="48"/>
          <w:szCs w:val="48"/>
        </w:rPr>
        <w:t>A</w:t>
      </w:r>
      <w:r w:rsidR="3ED162BD" w:rsidRPr="0C22D6D3">
        <w:rPr>
          <w:rFonts w:ascii="Arial" w:eastAsia="Arial" w:hAnsi="Arial" w:cs="Arial"/>
          <w:sz w:val="48"/>
          <w:szCs w:val="48"/>
        </w:rPr>
        <w:t xml:space="preserve"> </w:t>
      </w:r>
      <w:r w:rsidRPr="0C22D6D3">
        <w:rPr>
          <w:rFonts w:ascii="Arial" w:eastAsia="Arial" w:hAnsi="Arial" w:cs="Arial"/>
          <w:sz w:val="48"/>
          <w:szCs w:val="48"/>
        </w:rPr>
        <w:t xml:space="preserve">FPGA enabled multiuser rapid math game </w:t>
      </w:r>
      <w:r w:rsidR="0CF08CB0" w:rsidRPr="0C22D6D3">
        <w:rPr>
          <w:rFonts w:ascii="Arial" w:eastAsia="Arial" w:hAnsi="Arial" w:cs="Arial"/>
          <w:sz w:val="48"/>
          <w:szCs w:val="48"/>
        </w:rPr>
        <w:t>“</w:t>
      </w:r>
      <w:r w:rsidR="432C21D4" w:rsidRPr="0C22D6D3">
        <w:rPr>
          <w:rFonts w:ascii="Arial" w:eastAsia="Arial" w:hAnsi="Arial" w:cs="Arial"/>
          <w:sz w:val="48"/>
          <w:szCs w:val="48"/>
        </w:rPr>
        <w:t>The Last of Us</w:t>
      </w:r>
      <w:r w:rsidR="63FCB830" w:rsidRPr="0C22D6D3">
        <w:rPr>
          <w:rFonts w:ascii="Arial" w:eastAsia="Arial" w:hAnsi="Arial" w:cs="Arial"/>
          <w:sz w:val="48"/>
          <w:szCs w:val="48"/>
        </w:rPr>
        <w:t>”</w:t>
      </w:r>
    </w:p>
    <w:p w14:paraId="5654304B" w14:textId="4B3DE719" w:rsidR="007453F9" w:rsidRDefault="05B45F98" w:rsidP="007453F9">
      <w:pPr>
        <w:jc w:val="center"/>
        <w:rPr>
          <w:rFonts w:ascii="Arial" w:hAnsi="Arial" w:cs="Arial"/>
          <w:b/>
          <w:bCs/>
          <w:sz w:val="60"/>
          <w:szCs w:val="60"/>
        </w:rPr>
      </w:pPr>
      <w:r>
        <w:br/>
      </w:r>
      <w:r w:rsidR="10A9FBF4" w:rsidRPr="10A9FBF4">
        <w:rPr>
          <w:rFonts w:ascii="Arial" w:hAnsi="Arial" w:cs="Arial"/>
          <w:b/>
          <w:bCs/>
          <w:sz w:val="60"/>
          <w:szCs w:val="60"/>
        </w:rPr>
        <w:t xml:space="preserve"> </w:t>
      </w:r>
    </w:p>
    <w:p w14:paraId="76CDA1AE" w14:textId="77777777" w:rsidR="007453F9" w:rsidRDefault="007453F9" w:rsidP="007453F9">
      <w:pPr>
        <w:jc w:val="center"/>
        <w:rPr>
          <w:rFonts w:ascii="Arial" w:hAnsi="Arial" w:cs="Arial"/>
          <w:b/>
          <w:bCs/>
          <w:sz w:val="60"/>
          <w:szCs w:val="60"/>
        </w:rPr>
      </w:pPr>
    </w:p>
    <w:p w14:paraId="7CFDB267" w14:textId="793C148A" w:rsidR="007453F9" w:rsidRPr="00D0017A" w:rsidRDefault="12A0C378" w:rsidP="007453F9">
      <w:pPr>
        <w:jc w:val="center"/>
        <w:rPr>
          <w:sz w:val="40"/>
          <w:szCs w:val="40"/>
        </w:rPr>
      </w:pPr>
      <w:r w:rsidRPr="59B812E7">
        <w:rPr>
          <w:sz w:val="40"/>
          <w:szCs w:val="40"/>
        </w:rPr>
        <w:t xml:space="preserve">Team </w:t>
      </w:r>
      <w:r w:rsidR="1D42F095" w:rsidRPr="59B812E7">
        <w:rPr>
          <w:sz w:val="40"/>
          <w:szCs w:val="40"/>
        </w:rPr>
        <w:t>UNAGI2.0</w:t>
      </w:r>
    </w:p>
    <w:p w14:paraId="3441EA2D" w14:textId="3F0422FC" w:rsidR="000C01C0" w:rsidRDefault="000C01C0" w:rsidP="00A15212">
      <w:pPr>
        <w:jc w:val="both"/>
      </w:pPr>
    </w:p>
    <w:p w14:paraId="1DB2DE3D" w14:textId="77777777" w:rsidR="000C01C0" w:rsidRDefault="000C01C0" w:rsidP="00A15212">
      <w:pPr>
        <w:jc w:val="both"/>
      </w:pPr>
    </w:p>
    <w:p w14:paraId="322F1E0F" w14:textId="77777777" w:rsidR="000C01C0" w:rsidRDefault="000C01C0" w:rsidP="00A15212">
      <w:pPr>
        <w:jc w:val="both"/>
      </w:pPr>
    </w:p>
    <w:p w14:paraId="3E7196F0" w14:textId="2E368BF1" w:rsidR="000C01C0" w:rsidRDefault="000C01C0" w:rsidP="00A15212">
      <w:pPr>
        <w:jc w:val="both"/>
      </w:pPr>
    </w:p>
    <w:p w14:paraId="62D13593" w14:textId="77777777" w:rsidR="000C01C0" w:rsidRDefault="000C01C0" w:rsidP="00A15212">
      <w:pPr>
        <w:jc w:val="both"/>
      </w:pPr>
    </w:p>
    <w:p w14:paraId="3D542A9D" w14:textId="77777777" w:rsidR="000C01C0" w:rsidRDefault="000C01C0" w:rsidP="00A15212">
      <w:pPr>
        <w:jc w:val="both"/>
      </w:pPr>
    </w:p>
    <w:p w14:paraId="7C82EB24" w14:textId="77777777" w:rsidR="000C01C0" w:rsidRDefault="000C01C0" w:rsidP="00A15212">
      <w:pPr>
        <w:jc w:val="both"/>
      </w:pPr>
    </w:p>
    <w:p w14:paraId="695043DF" w14:textId="77777777" w:rsidR="000C01C0" w:rsidRDefault="000C01C0" w:rsidP="00A15212">
      <w:pPr>
        <w:jc w:val="both"/>
      </w:pPr>
    </w:p>
    <w:p w14:paraId="4B3BC194" w14:textId="77777777" w:rsidR="000C01C0" w:rsidRDefault="000C01C0" w:rsidP="00A15212">
      <w:pPr>
        <w:jc w:val="both"/>
      </w:pPr>
    </w:p>
    <w:p w14:paraId="384573F5" w14:textId="6169758A" w:rsidR="4DB60DF0" w:rsidRDefault="4DB60DF0" w:rsidP="4DB60DF0">
      <w:pPr>
        <w:jc w:val="both"/>
      </w:pPr>
    </w:p>
    <w:p w14:paraId="57830929" w14:textId="77777777" w:rsidR="000C01C0" w:rsidRDefault="000C01C0" w:rsidP="00A15212">
      <w:pPr>
        <w:jc w:val="both"/>
      </w:pPr>
    </w:p>
    <w:p w14:paraId="1DD01BC8" w14:textId="77777777" w:rsidR="00D45E82" w:rsidRPr="00D0017A" w:rsidRDefault="00D45E82" w:rsidP="00D45E82">
      <w:pPr>
        <w:jc w:val="center"/>
        <w:rPr>
          <w:rFonts w:ascii="Arial" w:hAnsi="Arial" w:cs="Arial"/>
          <w:b/>
          <w:bCs/>
          <w:sz w:val="28"/>
          <w:szCs w:val="28"/>
        </w:rPr>
      </w:pPr>
      <w:r w:rsidRPr="00D0017A">
        <w:rPr>
          <w:rFonts w:ascii="Arial" w:hAnsi="Arial" w:cs="Arial"/>
          <w:b/>
          <w:bCs/>
          <w:sz w:val="28"/>
          <w:szCs w:val="28"/>
        </w:rPr>
        <w:lastRenderedPageBreak/>
        <w:t>Contents</w:t>
      </w:r>
    </w:p>
    <w:tbl>
      <w:tblPr>
        <w:tblStyle w:val="LightList-Accent3"/>
        <w:tblW w:w="9917" w:type="dxa"/>
        <w:tblLook w:val="0620" w:firstRow="1" w:lastRow="0" w:firstColumn="0" w:lastColumn="0" w:noHBand="1" w:noVBand="1"/>
      </w:tblPr>
      <w:tblGrid>
        <w:gridCol w:w="8270"/>
        <w:gridCol w:w="1647"/>
      </w:tblGrid>
      <w:tr w:rsidR="00D45E82" w:rsidRPr="00D0017A" w14:paraId="5AE6F51B" w14:textId="77777777" w:rsidTr="4839E14F">
        <w:trPr>
          <w:cnfStyle w:val="100000000000" w:firstRow="1" w:lastRow="0" w:firstColumn="0" w:lastColumn="0" w:oddVBand="0" w:evenVBand="0" w:oddHBand="0" w:evenHBand="0" w:firstRowFirstColumn="0" w:firstRowLastColumn="0" w:lastRowFirstColumn="0" w:lastRowLastColumn="0"/>
          <w:trHeight w:val="376"/>
        </w:trPr>
        <w:tc>
          <w:tcPr>
            <w:tcW w:w="8270" w:type="dxa"/>
          </w:tcPr>
          <w:p w14:paraId="53C68878" w14:textId="77777777" w:rsidR="00D45E82" w:rsidRPr="00D0017A" w:rsidRDefault="00D45E82">
            <w:pPr>
              <w:rPr>
                <w:rFonts w:ascii="Arial" w:hAnsi="Arial" w:cs="Arial"/>
              </w:rPr>
            </w:pPr>
            <w:r w:rsidRPr="00D0017A">
              <w:rPr>
                <w:rFonts w:ascii="Arial" w:hAnsi="Arial" w:cs="Arial"/>
              </w:rPr>
              <w:t>Section</w:t>
            </w:r>
          </w:p>
        </w:tc>
        <w:tc>
          <w:tcPr>
            <w:tcW w:w="1647" w:type="dxa"/>
          </w:tcPr>
          <w:p w14:paraId="026E4202" w14:textId="77777777" w:rsidR="00D45E82" w:rsidRPr="00D0017A" w:rsidRDefault="00D45E82">
            <w:pPr>
              <w:rPr>
                <w:rFonts w:ascii="Arial" w:hAnsi="Arial" w:cs="Arial"/>
              </w:rPr>
            </w:pPr>
            <w:r w:rsidRPr="00D0017A">
              <w:rPr>
                <w:rFonts w:ascii="Arial" w:hAnsi="Arial" w:cs="Arial"/>
              </w:rPr>
              <w:t>Page Number</w:t>
            </w:r>
          </w:p>
        </w:tc>
      </w:tr>
      <w:tr w:rsidR="00D45E82" w:rsidRPr="00D0017A" w14:paraId="21A22FC2" w14:textId="77777777" w:rsidTr="4839E14F">
        <w:trPr>
          <w:trHeight w:val="1118"/>
        </w:trPr>
        <w:tc>
          <w:tcPr>
            <w:tcW w:w="8270" w:type="dxa"/>
          </w:tcPr>
          <w:p w14:paraId="6955F75B" w14:textId="77777777" w:rsidR="00D45E82" w:rsidRPr="00D0017A" w:rsidRDefault="00D45E82">
            <w:pPr>
              <w:rPr>
                <w:rFonts w:ascii="Arial" w:hAnsi="Arial" w:cs="Arial"/>
              </w:rPr>
            </w:pPr>
          </w:p>
          <w:p w14:paraId="21FF5A24" w14:textId="77777777" w:rsidR="00D45E82" w:rsidRPr="00D0017A" w:rsidRDefault="00D45E82">
            <w:pPr>
              <w:rPr>
                <w:rFonts w:ascii="Arial" w:hAnsi="Arial" w:cs="Arial"/>
              </w:rPr>
            </w:pPr>
            <w:r w:rsidRPr="00D0017A">
              <w:rPr>
                <w:rFonts w:ascii="Arial" w:hAnsi="Arial" w:cs="Arial"/>
              </w:rPr>
              <w:t>1.1 Introduction</w:t>
            </w:r>
          </w:p>
        </w:tc>
        <w:tc>
          <w:tcPr>
            <w:tcW w:w="1647" w:type="dxa"/>
          </w:tcPr>
          <w:p w14:paraId="5C31E920" w14:textId="77777777" w:rsidR="00D45E82" w:rsidRPr="00D0017A" w:rsidRDefault="00D45E82">
            <w:pPr>
              <w:rPr>
                <w:rFonts w:ascii="Arial" w:hAnsi="Arial" w:cs="Arial"/>
              </w:rPr>
            </w:pPr>
          </w:p>
          <w:p w14:paraId="01C9467F" w14:textId="12EFD3FD" w:rsidR="00D45E82" w:rsidRPr="00D0017A" w:rsidRDefault="00744D42">
            <w:pPr>
              <w:rPr>
                <w:rFonts w:ascii="Arial" w:hAnsi="Arial" w:cs="Arial"/>
              </w:rPr>
            </w:pPr>
            <w:r>
              <w:rPr>
                <w:rFonts w:ascii="Arial" w:hAnsi="Arial" w:cs="Arial"/>
              </w:rPr>
              <w:t>2</w:t>
            </w:r>
          </w:p>
        </w:tc>
      </w:tr>
      <w:tr w:rsidR="00D45E82" w:rsidRPr="00D0017A" w14:paraId="620763EE" w14:textId="77777777" w:rsidTr="4839E14F">
        <w:trPr>
          <w:trHeight w:val="1042"/>
        </w:trPr>
        <w:tc>
          <w:tcPr>
            <w:tcW w:w="8270" w:type="dxa"/>
          </w:tcPr>
          <w:p w14:paraId="660EF31A" w14:textId="77777777" w:rsidR="00D45E82" w:rsidRPr="00D0017A" w:rsidRDefault="00D45E82">
            <w:pPr>
              <w:spacing w:line="360" w:lineRule="auto"/>
              <w:rPr>
                <w:rFonts w:ascii="Arial" w:hAnsi="Arial" w:cs="Arial"/>
              </w:rPr>
            </w:pPr>
            <w:r w:rsidRPr="00D0017A">
              <w:rPr>
                <w:rFonts w:ascii="Arial" w:hAnsi="Arial" w:cs="Arial"/>
              </w:rPr>
              <w:t>1.2 System Architecture Design</w:t>
            </w:r>
          </w:p>
          <w:p w14:paraId="6691242E" w14:textId="77777777" w:rsidR="00D45E82" w:rsidRPr="00D0017A" w:rsidRDefault="00D45E82">
            <w:pPr>
              <w:spacing w:line="360" w:lineRule="auto"/>
              <w:rPr>
                <w:rFonts w:ascii="Arial" w:hAnsi="Arial" w:cs="Arial"/>
              </w:rPr>
            </w:pPr>
            <w:r w:rsidRPr="00D0017A">
              <w:rPr>
                <w:rFonts w:ascii="Arial" w:hAnsi="Arial" w:cs="Arial"/>
              </w:rPr>
              <w:t xml:space="preserve">         1.2.1 Modules</w:t>
            </w:r>
          </w:p>
        </w:tc>
        <w:tc>
          <w:tcPr>
            <w:tcW w:w="1647" w:type="dxa"/>
          </w:tcPr>
          <w:p w14:paraId="6925DC97" w14:textId="5DF0ECD2" w:rsidR="00D45E82" w:rsidRPr="00D0017A" w:rsidRDefault="00744D42">
            <w:pPr>
              <w:spacing w:line="360" w:lineRule="auto"/>
              <w:rPr>
                <w:rFonts w:ascii="Arial" w:hAnsi="Arial" w:cs="Arial"/>
              </w:rPr>
            </w:pPr>
            <w:r>
              <w:rPr>
                <w:rFonts w:ascii="Arial" w:hAnsi="Arial" w:cs="Arial"/>
              </w:rPr>
              <w:t>3</w:t>
            </w:r>
          </w:p>
          <w:p w14:paraId="6C8C6B90" w14:textId="435252EF" w:rsidR="00D45E82" w:rsidRPr="00D0017A" w:rsidRDefault="00744D42">
            <w:pPr>
              <w:spacing w:line="360" w:lineRule="auto"/>
              <w:rPr>
                <w:rFonts w:ascii="Arial" w:hAnsi="Arial" w:cs="Arial"/>
              </w:rPr>
            </w:pPr>
            <w:r>
              <w:rPr>
                <w:rFonts w:ascii="Arial" w:hAnsi="Arial" w:cs="Arial"/>
              </w:rPr>
              <w:t>4</w:t>
            </w:r>
          </w:p>
        </w:tc>
      </w:tr>
      <w:tr w:rsidR="00D45E82" w:rsidRPr="00D0017A" w14:paraId="38A2DCE5" w14:textId="77777777" w:rsidTr="4839E14F">
        <w:trPr>
          <w:trHeight w:val="1118"/>
        </w:trPr>
        <w:tc>
          <w:tcPr>
            <w:tcW w:w="8270" w:type="dxa"/>
          </w:tcPr>
          <w:p w14:paraId="50917B99" w14:textId="77777777" w:rsidR="00D45E82" w:rsidRPr="00D0017A" w:rsidRDefault="00D45E82">
            <w:pPr>
              <w:rPr>
                <w:rFonts w:ascii="Arial" w:hAnsi="Arial" w:cs="Arial"/>
              </w:rPr>
            </w:pPr>
            <w:r w:rsidRPr="00D0017A">
              <w:rPr>
                <w:rFonts w:ascii="Arial" w:hAnsi="Arial" w:cs="Arial"/>
              </w:rPr>
              <w:t>1.3 Simulation Results</w:t>
            </w:r>
          </w:p>
        </w:tc>
        <w:tc>
          <w:tcPr>
            <w:tcW w:w="1647" w:type="dxa"/>
          </w:tcPr>
          <w:p w14:paraId="29E0C504" w14:textId="77777777" w:rsidR="00D45E82" w:rsidRDefault="00744D42">
            <w:pPr>
              <w:rPr>
                <w:rFonts w:ascii="Arial" w:hAnsi="Arial" w:cs="Arial"/>
              </w:rPr>
            </w:pPr>
            <w:r>
              <w:rPr>
                <w:rFonts w:ascii="Arial" w:hAnsi="Arial" w:cs="Arial"/>
              </w:rPr>
              <w:t>18</w:t>
            </w:r>
          </w:p>
          <w:p w14:paraId="1FCC0AA0" w14:textId="77777777" w:rsidR="00744D42" w:rsidRDefault="00744D42">
            <w:pPr>
              <w:rPr>
                <w:rFonts w:ascii="Arial" w:hAnsi="Arial" w:cs="Arial"/>
              </w:rPr>
            </w:pPr>
          </w:p>
          <w:p w14:paraId="728A4584" w14:textId="77777777" w:rsidR="00744D42" w:rsidRDefault="00744D42">
            <w:pPr>
              <w:rPr>
                <w:rFonts w:ascii="Arial" w:hAnsi="Arial" w:cs="Arial"/>
              </w:rPr>
            </w:pPr>
          </w:p>
          <w:p w14:paraId="783F8A20" w14:textId="2DD172E1" w:rsidR="00744D42" w:rsidRPr="00D0017A" w:rsidRDefault="00744D42">
            <w:pPr>
              <w:rPr>
                <w:rFonts w:ascii="Arial" w:hAnsi="Arial" w:cs="Arial"/>
              </w:rPr>
            </w:pPr>
            <w:r>
              <w:rPr>
                <w:rFonts w:ascii="Arial" w:hAnsi="Arial" w:cs="Arial"/>
              </w:rPr>
              <w:t>20</w:t>
            </w:r>
          </w:p>
        </w:tc>
      </w:tr>
      <w:tr w:rsidR="00D45E82" w:rsidRPr="00D0017A" w14:paraId="35CD1CCF" w14:textId="77777777" w:rsidTr="4839E14F">
        <w:trPr>
          <w:trHeight w:val="1042"/>
        </w:trPr>
        <w:tc>
          <w:tcPr>
            <w:tcW w:w="8270" w:type="dxa"/>
          </w:tcPr>
          <w:p w14:paraId="7C262C53" w14:textId="77777777" w:rsidR="00D45E82" w:rsidRDefault="00744D42">
            <w:pPr>
              <w:rPr>
                <w:rFonts w:ascii="Arial" w:hAnsi="Arial" w:cs="Arial"/>
              </w:rPr>
            </w:pPr>
            <w:r w:rsidRPr="4839E14F">
              <w:rPr>
                <w:rFonts w:ascii="Arial" w:hAnsi="Arial" w:cs="Arial"/>
              </w:rPr>
              <w:t>1.4 Conclusion</w:t>
            </w:r>
            <w:r>
              <w:rPr>
                <w:rFonts w:ascii="Arial" w:hAnsi="Arial" w:cs="Arial"/>
              </w:rPr>
              <w:t xml:space="preserve">                                                                                                                </w:t>
            </w:r>
          </w:p>
          <w:p w14:paraId="37F67F03" w14:textId="77777777" w:rsidR="00744D42" w:rsidRDefault="00744D42" w:rsidP="00744D42">
            <w:pPr>
              <w:rPr>
                <w:rFonts w:ascii="Arial" w:hAnsi="Arial" w:cs="Arial"/>
              </w:rPr>
            </w:pPr>
          </w:p>
          <w:p w14:paraId="5B010CFD" w14:textId="7A766E71" w:rsidR="00744D42" w:rsidRPr="00744D42" w:rsidRDefault="00744D42" w:rsidP="00744D42">
            <w:pPr>
              <w:rPr>
                <w:rFonts w:ascii="Arial" w:hAnsi="Arial" w:cs="Arial"/>
              </w:rPr>
            </w:pPr>
            <w:r>
              <w:rPr>
                <w:rFonts w:ascii="Arial" w:hAnsi="Arial" w:cs="Arial"/>
              </w:rPr>
              <w:t xml:space="preserve">1.5Appendix                                                                                                                                                                                                                                                                                                                                 </w:t>
            </w:r>
          </w:p>
        </w:tc>
        <w:tc>
          <w:tcPr>
            <w:tcW w:w="1647" w:type="dxa"/>
          </w:tcPr>
          <w:p w14:paraId="0C2A5CD1" w14:textId="77777777" w:rsidR="00D45E82" w:rsidRDefault="00D45E82">
            <w:pPr>
              <w:rPr>
                <w:rFonts w:ascii="Arial" w:hAnsi="Arial" w:cs="Arial"/>
              </w:rPr>
            </w:pPr>
          </w:p>
          <w:p w14:paraId="78E3FB26" w14:textId="77777777" w:rsidR="00744D42" w:rsidRDefault="00744D42">
            <w:pPr>
              <w:rPr>
                <w:rFonts w:ascii="Arial" w:hAnsi="Arial" w:cs="Arial"/>
              </w:rPr>
            </w:pPr>
          </w:p>
          <w:p w14:paraId="525C30E8" w14:textId="02A12FD0" w:rsidR="00744D42" w:rsidRPr="00D0017A" w:rsidRDefault="00744D42">
            <w:pPr>
              <w:rPr>
                <w:rFonts w:ascii="Arial" w:hAnsi="Arial" w:cs="Arial"/>
              </w:rPr>
            </w:pPr>
            <w:r>
              <w:rPr>
                <w:rFonts w:ascii="Arial" w:hAnsi="Arial" w:cs="Arial"/>
              </w:rPr>
              <w:t>21</w:t>
            </w:r>
          </w:p>
        </w:tc>
      </w:tr>
      <w:tr w:rsidR="00D45E82" w:rsidRPr="00D0017A" w14:paraId="343121F3" w14:textId="77777777" w:rsidTr="4839E14F">
        <w:trPr>
          <w:trHeight w:val="1042"/>
        </w:trPr>
        <w:tc>
          <w:tcPr>
            <w:tcW w:w="8270" w:type="dxa"/>
          </w:tcPr>
          <w:p w14:paraId="18D6F397" w14:textId="759BD72F" w:rsidR="00D45E82" w:rsidRPr="00D0017A" w:rsidRDefault="00D45E82">
            <w:pPr>
              <w:rPr>
                <w:rFonts w:ascii="Arial" w:hAnsi="Arial" w:cs="Arial"/>
              </w:rPr>
            </w:pPr>
          </w:p>
        </w:tc>
        <w:tc>
          <w:tcPr>
            <w:tcW w:w="1647" w:type="dxa"/>
          </w:tcPr>
          <w:p w14:paraId="094B98CA" w14:textId="7AFFEB85" w:rsidR="00D45E82" w:rsidRPr="00D0017A" w:rsidRDefault="00D45E82">
            <w:pPr>
              <w:rPr>
                <w:rFonts w:ascii="Arial" w:hAnsi="Arial" w:cs="Arial"/>
              </w:rPr>
            </w:pPr>
          </w:p>
        </w:tc>
      </w:tr>
      <w:tr w:rsidR="00D45E82" w:rsidRPr="00D0017A" w14:paraId="4E50B78C" w14:textId="77777777" w:rsidTr="4839E14F">
        <w:trPr>
          <w:trHeight w:val="1118"/>
        </w:trPr>
        <w:tc>
          <w:tcPr>
            <w:tcW w:w="8270" w:type="dxa"/>
          </w:tcPr>
          <w:p w14:paraId="5BF03354" w14:textId="4C917A18" w:rsidR="00D45E82" w:rsidRPr="00D0017A" w:rsidRDefault="00D45E82">
            <w:pPr>
              <w:rPr>
                <w:rFonts w:ascii="Arial" w:hAnsi="Arial" w:cs="Arial"/>
              </w:rPr>
            </w:pPr>
          </w:p>
        </w:tc>
        <w:tc>
          <w:tcPr>
            <w:tcW w:w="1647" w:type="dxa"/>
          </w:tcPr>
          <w:p w14:paraId="28EE055E" w14:textId="0AE8A8B2" w:rsidR="00D45E82" w:rsidRPr="00D0017A" w:rsidRDefault="00D45E82">
            <w:pPr>
              <w:rPr>
                <w:rFonts w:ascii="Arial" w:hAnsi="Arial" w:cs="Arial"/>
              </w:rPr>
            </w:pPr>
          </w:p>
        </w:tc>
      </w:tr>
      <w:tr w:rsidR="00D45E82" w:rsidRPr="00D0017A" w14:paraId="417E2EFE" w14:textId="77777777" w:rsidTr="4839E14F">
        <w:trPr>
          <w:trHeight w:val="261"/>
        </w:trPr>
        <w:tc>
          <w:tcPr>
            <w:tcW w:w="8270" w:type="dxa"/>
          </w:tcPr>
          <w:p w14:paraId="099E4BE1" w14:textId="4B6BE334" w:rsidR="00D45E82" w:rsidRPr="00D0017A" w:rsidRDefault="00D45E82">
            <w:pPr>
              <w:rPr>
                <w:rFonts w:ascii="Arial" w:hAnsi="Arial" w:cs="Arial"/>
              </w:rPr>
            </w:pPr>
          </w:p>
        </w:tc>
        <w:tc>
          <w:tcPr>
            <w:tcW w:w="1647" w:type="dxa"/>
          </w:tcPr>
          <w:p w14:paraId="18D1BE4C" w14:textId="43AD7D9A" w:rsidR="00D45E82" w:rsidRPr="00D0017A" w:rsidRDefault="00D45E82">
            <w:pPr>
              <w:rPr>
                <w:rFonts w:ascii="Arial" w:hAnsi="Arial" w:cs="Arial"/>
              </w:rPr>
            </w:pPr>
          </w:p>
        </w:tc>
      </w:tr>
      <w:tr w:rsidR="00D45E82" w:rsidRPr="00D0017A" w14:paraId="39BDDD7E" w14:textId="77777777" w:rsidTr="4839E14F">
        <w:trPr>
          <w:trHeight w:val="1042"/>
        </w:trPr>
        <w:tc>
          <w:tcPr>
            <w:tcW w:w="8270" w:type="dxa"/>
          </w:tcPr>
          <w:p w14:paraId="20DDA7C2" w14:textId="77777777" w:rsidR="00D45E82" w:rsidRPr="00D0017A" w:rsidRDefault="00D45E82">
            <w:pPr>
              <w:rPr>
                <w:rFonts w:ascii="Arial" w:hAnsi="Arial" w:cs="Arial"/>
              </w:rPr>
            </w:pPr>
          </w:p>
        </w:tc>
        <w:tc>
          <w:tcPr>
            <w:tcW w:w="1647" w:type="dxa"/>
          </w:tcPr>
          <w:p w14:paraId="72797D03" w14:textId="77777777" w:rsidR="00D45E82" w:rsidRPr="00D0017A" w:rsidRDefault="00D45E82">
            <w:pPr>
              <w:rPr>
                <w:rFonts w:ascii="Arial" w:hAnsi="Arial" w:cs="Arial"/>
              </w:rPr>
            </w:pPr>
          </w:p>
        </w:tc>
      </w:tr>
    </w:tbl>
    <w:p w14:paraId="43E6F8EC" w14:textId="77777777" w:rsidR="00D45E82" w:rsidRPr="00D0017A" w:rsidRDefault="00D45E82" w:rsidP="00D45E82">
      <w:pPr>
        <w:jc w:val="center"/>
        <w:rPr>
          <w:rFonts w:ascii="Arial" w:hAnsi="Arial" w:cs="Arial"/>
          <w:b/>
          <w:bCs/>
          <w:sz w:val="28"/>
          <w:szCs w:val="28"/>
        </w:rPr>
      </w:pPr>
    </w:p>
    <w:p w14:paraId="70D3CC3A" w14:textId="2E368BF1" w:rsidR="000C01C0" w:rsidRDefault="000C01C0" w:rsidP="00A15212">
      <w:pPr>
        <w:jc w:val="both"/>
      </w:pPr>
    </w:p>
    <w:p w14:paraId="32130E2D" w14:textId="2E368BF1" w:rsidR="00D36081" w:rsidRDefault="00D36081" w:rsidP="00A15212">
      <w:pPr>
        <w:jc w:val="both"/>
      </w:pPr>
    </w:p>
    <w:p w14:paraId="2E3F16EA" w14:textId="2E368BF1" w:rsidR="00D36081" w:rsidRDefault="00D36081" w:rsidP="00A15212">
      <w:pPr>
        <w:jc w:val="both"/>
      </w:pPr>
    </w:p>
    <w:p w14:paraId="604675FC" w14:textId="2E368BF1" w:rsidR="00D36081" w:rsidRDefault="00D36081" w:rsidP="00A15212">
      <w:pPr>
        <w:jc w:val="both"/>
      </w:pPr>
    </w:p>
    <w:p w14:paraId="66E9E8D9" w14:textId="2E368BF1" w:rsidR="00D36081" w:rsidRDefault="00D36081" w:rsidP="00A15212">
      <w:pPr>
        <w:jc w:val="both"/>
      </w:pPr>
    </w:p>
    <w:p w14:paraId="5258C309" w14:textId="2E368BF1" w:rsidR="00D36081" w:rsidRDefault="00D36081" w:rsidP="00A15212">
      <w:pPr>
        <w:jc w:val="both"/>
      </w:pPr>
    </w:p>
    <w:p w14:paraId="7EEA705F" w14:textId="77777777" w:rsidR="000C01C0" w:rsidRDefault="000C01C0" w:rsidP="00A15212">
      <w:pPr>
        <w:jc w:val="both"/>
      </w:pPr>
    </w:p>
    <w:p w14:paraId="4ACAEDD0" w14:textId="6FBD25E9" w:rsidR="000C01C0" w:rsidRDefault="000C01C0" w:rsidP="00A15212">
      <w:pPr>
        <w:jc w:val="both"/>
      </w:pPr>
    </w:p>
    <w:p w14:paraId="03D351BF" w14:textId="5743DEE0" w:rsidR="00C84936" w:rsidRPr="007D51B0" w:rsidRDefault="007D51B0" w:rsidP="007D51B0">
      <w:pPr>
        <w:pStyle w:val="ListParagraph"/>
        <w:numPr>
          <w:ilvl w:val="1"/>
          <w:numId w:val="8"/>
        </w:numPr>
        <w:spacing w:after="160" w:line="259" w:lineRule="auto"/>
        <w:rPr>
          <w:rFonts w:ascii="Arial" w:hAnsi="Arial" w:cs="Arial"/>
          <w:b/>
          <w:bCs/>
          <w:sz w:val="28"/>
          <w:szCs w:val="28"/>
        </w:rPr>
      </w:pPr>
      <w:r w:rsidRPr="00D0017A">
        <w:rPr>
          <w:rFonts w:ascii="Arial" w:hAnsi="Arial" w:cs="Arial"/>
          <w:noProof/>
        </w:rPr>
        <mc:AlternateContent>
          <mc:Choice Requires="wps">
            <w:drawing>
              <wp:anchor distT="0" distB="0" distL="114300" distR="114300" simplePos="0" relativeHeight="251658241" behindDoc="0" locked="0" layoutInCell="1" allowOverlap="1" wp14:anchorId="27D87780" wp14:editId="366D3C26">
                <wp:simplePos x="0" y="0"/>
                <wp:positionH relativeFrom="margin">
                  <wp:posOffset>-635</wp:posOffset>
                </wp:positionH>
                <wp:positionV relativeFrom="margin">
                  <wp:posOffset>237490</wp:posOffset>
                </wp:positionV>
                <wp:extent cx="6305550" cy="0"/>
                <wp:effectExtent l="0" t="0" r="0" b="0"/>
                <wp:wrapSquare wrapText="bothSides"/>
                <wp:docPr id="1" name="Straight Connector 1"/>
                <wp:cNvGraphicFramePr/>
                <a:graphic xmlns:a="http://schemas.openxmlformats.org/drawingml/2006/main">
                  <a:graphicData uri="http://schemas.microsoft.com/office/word/2010/wordprocessingShape">
                    <wps:wsp>
                      <wps:cNvCnPr/>
                      <wps:spPr>
                        <a:xfrm>
                          <a:off x="0" y="0"/>
                          <a:ext cx="6305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spid="_x0000_s1026" strokecolor="black [3200]" strokeweight=".5pt" from="-.05pt,18.7pt" to="496.45pt,18.7pt" w14:anchorId="5888B5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">
                <v:stroke joinstyle="miter"/>
                <w10:wrap type="square" anchorx="margin" anchory="margin"/>
              </v:line>
            </w:pict>
          </mc:Fallback>
        </mc:AlternateContent>
      </w:r>
      <w:r w:rsidRPr="00D0017A">
        <w:rPr>
          <w:rFonts w:ascii="Arial" w:hAnsi="Arial" w:cs="Arial"/>
          <w:b/>
          <w:bCs/>
          <w:sz w:val="28"/>
          <w:szCs w:val="28"/>
        </w:rPr>
        <w:t>Introduction</w:t>
      </w:r>
    </w:p>
    <w:p w14:paraId="21EBE6AB" w14:textId="6FBD25E9" w:rsidR="007D51B0" w:rsidRPr="00494DEE" w:rsidRDefault="007D51B0" w:rsidP="00A15212">
      <w:pPr>
        <w:jc w:val="both"/>
        <w:rPr>
          <w:rFonts w:ascii="Arial" w:hAnsi="Arial" w:cs="Arial"/>
          <w:sz w:val="24"/>
          <w:szCs w:val="24"/>
        </w:rPr>
      </w:pPr>
    </w:p>
    <w:p w14:paraId="4FA6651E" w14:textId="77777777" w:rsidR="00B21F69" w:rsidRPr="00494DEE" w:rsidRDefault="00B21F69" w:rsidP="006C0531">
      <w:pPr>
        <w:ind w:left="720"/>
        <w:jc w:val="both"/>
        <w:rPr>
          <w:rFonts w:ascii="Arial" w:hAnsi="Arial" w:cs="Arial"/>
          <w:sz w:val="24"/>
          <w:szCs w:val="24"/>
        </w:rPr>
      </w:pPr>
      <w:r w:rsidRPr="00494DEE">
        <w:rPr>
          <w:rFonts w:ascii="Arial" w:hAnsi="Arial" w:cs="Arial"/>
          <w:sz w:val="24"/>
          <w:szCs w:val="24"/>
        </w:rPr>
        <w:t xml:space="preserve">The proposed FPGA game is a multi-user authentication game inspired by the series "The Last of Us". The player is required to solve a given question within a set time limit, failing which, a </w:t>
      </w:r>
      <w:proofErr w:type="gramStart"/>
      <w:r w:rsidRPr="00494DEE">
        <w:rPr>
          <w:rFonts w:ascii="Arial" w:hAnsi="Arial" w:cs="Arial"/>
          <w:sz w:val="24"/>
          <w:szCs w:val="24"/>
        </w:rPr>
        <w:t>fungi</w:t>
      </w:r>
      <w:proofErr w:type="gramEnd"/>
      <w:r w:rsidRPr="00494DEE">
        <w:rPr>
          <w:rFonts w:ascii="Arial" w:hAnsi="Arial" w:cs="Arial"/>
          <w:sz w:val="24"/>
          <w:szCs w:val="24"/>
        </w:rPr>
        <w:t xml:space="preserve"> will spread, indicated by the LED lights.</w:t>
      </w:r>
    </w:p>
    <w:p w14:paraId="3D8218F3" w14:textId="77777777" w:rsidR="00B21F69" w:rsidRPr="00494DEE" w:rsidRDefault="00B21F69" w:rsidP="006C0531">
      <w:pPr>
        <w:ind w:left="720"/>
        <w:jc w:val="both"/>
        <w:rPr>
          <w:rFonts w:ascii="Arial" w:hAnsi="Arial" w:cs="Arial"/>
          <w:sz w:val="24"/>
          <w:szCs w:val="24"/>
        </w:rPr>
      </w:pPr>
      <w:r w:rsidRPr="00494DEE">
        <w:rPr>
          <w:rFonts w:ascii="Arial" w:hAnsi="Arial" w:cs="Arial"/>
          <w:sz w:val="24"/>
          <w:szCs w:val="24"/>
        </w:rPr>
        <w:t xml:space="preserve"> The game has three levels, and in each level, the player is required to shift each generated random number with the key and add the resultant numbers after the shift which would result in a two-digit number. The player needs to input the correct value within the given time limit, failing which, an LED will turn on i.e., the fungi spreads. The objective of the game is to break the spread of the </w:t>
      </w:r>
      <w:proofErr w:type="gramStart"/>
      <w:r w:rsidRPr="00494DEE">
        <w:rPr>
          <w:rFonts w:ascii="Arial" w:hAnsi="Arial" w:cs="Arial"/>
          <w:sz w:val="24"/>
          <w:szCs w:val="24"/>
        </w:rPr>
        <w:t>fungi</w:t>
      </w:r>
      <w:proofErr w:type="gramEnd"/>
      <w:r w:rsidRPr="00494DEE">
        <w:rPr>
          <w:rFonts w:ascii="Arial" w:hAnsi="Arial" w:cs="Arial"/>
          <w:sz w:val="24"/>
          <w:szCs w:val="24"/>
        </w:rPr>
        <w:t xml:space="preserve"> i.e., turn off all the LEDs before the time limit expires. </w:t>
      </w:r>
    </w:p>
    <w:p w14:paraId="6511FA7E" w14:textId="77777777" w:rsidR="00323C99" w:rsidRPr="00494DEE" w:rsidRDefault="00323C99" w:rsidP="006C0531">
      <w:pPr>
        <w:ind w:left="720"/>
        <w:jc w:val="both"/>
        <w:rPr>
          <w:rFonts w:ascii="Arial" w:hAnsi="Arial" w:cs="Arial"/>
          <w:sz w:val="24"/>
          <w:szCs w:val="24"/>
        </w:rPr>
      </w:pPr>
      <w:r w:rsidRPr="00494DEE">
        <w:rPr>
          <w:rFonts w:ascii="Arial" w:hAnsi="Arial" w:cs="Arial"/>
          <w:sz w:val="24"/>
          <w:szCs w:val="24"/>
        </w:rPr>
        <w:t>The game also features score tracking, where the player's score is equivalent to their health. Starting at 51 %, the player's health increases by 10 % from level one to level two and by 20 % from level two to level three and increasing by 1% for every correct answer, decreases for every incorrect answer ultimately reaching a maximum of 99 % when the player passes level three. After completing the game, the player can view their personal and global best scores.</w:t>
      </w:r>
    </w:p>
    <w:p w14:paraId="6C69953F" w14:textId="77777777" w:rsidR="00B21F69" w:rsidRPr="00494DEE" w:rsidRDefault="00B21F69" w:rsidP="00A15212">
      <w:pPr>
        <w:jc w:val="both"/>
        <w:rPr>
          <w:rFonts w:ascii="Arial" w:hAnsi="Arial" w:cs="Arial"/>
          <w:sz w:val="24"/>
          <w:szCs w:val="24"/>
        </w:rPr>
      </w:pPr>
    </w:p>
    <w:p w14:paraId="4B8C425F" w14:textId="5EDB1EF6" w:rsidR="00B21F69" w:rsidRPr="00494DEE" w:rsidRDefault="00B21F69" w:rsidP="00F20E2E">
      <w:pPr>
        <w:ind w:left="720"/>
        <w:jc w:val="both"/>
        <w:rPr>
          <w:rFonts w:ascii="Arial" w:hAnsi="Arial" w:cs="Arial"/>
          <w:sz w:val="24"/>
          <w:szCs w:val="24"/>
        </w:rPr>
      </w:pPr>
      <w:r w:rsidRPr="00494DEE">
        <w:rPr>
          <w:rFonts w:ascii="Arial" w:hAnsi="Arial" w:cs="Arial"/>
          <w:noProof/>
          <w:sz w:val="24"/>
          <w:szCs w:val="24"/>
        </w:rPr>
        <w:drawing>
          <wp:inline distT="0" distB="0" distL="0" distR="0" wp14:anchorId="173FA527" wp14:editId="5474BEC1">
            <wp:extent cx="5149970" cy="3951036"/>
            <wp:effectExtent l="0" t="0" r="0" b="0"/>
            <wp:docPr id="617545535" name="Picture 61754553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5535" name="Picture 1" descr="A close-up of a circuit board&#10;&#10;Description automatically generated with medium confidence"/>
                    <pic:cNvPicPr/>
                  </pic:nvPicPr>
                  <pic:blipFill>
                    <a:blip r:embed="rId8"/>
                    <a:stretch>
                      <a:fillRect/>
                    </a:stretch>
                  </pic:blipFill>
                  <pic:spPr>
                    <a:xfrm>
                      <a:off x="0" y="0"/>
                      <a:ext cx="5214714" cy="4000707"/>
                    </a:xfrm>
                    <a:prstGeom prst="rect">
                      <a:avLst/>
                    </a:prstGeom>
                  </pic:spPr>
                </pic:pic>
              </a:graphicData>
            </a:graphic>
          </wp:inline>
        </w:drawing>
      </w:r>
    </w:p>
    <w:p w14:paraId="28E275D0" w14:textId="552B80E9" w:rsidR="3D48BC41" w:rsidRPr="00494DEE" w:rsidRDefault="00A471C4" w:rsidP="006207A8">
      <w:pPr>
        <w:pStyle w:val="ListParagraph"/>
        <w:numPr>
          <w:ilvl w:val="1"/>
          <w:numId w:val="9"/>
        </w:numPr>
        <w:rPr>
          <w:rFonts w:ascii="Arial" w:hAnsi="Arial" w:cs="Arial"/>
          <w:b/>
          <w:bCs/>
          <w:sz w:val="24"/>
          <w:szCs w:val="24"/>
        </w:rPr>
      </w:pPr>
      <w:r w:rsidRPr="00494DEE">
        <w:rPr>
          <w:rFonts w:ascii="Arial" w:hAnsi="Arial" w:cs="Arial"/>
          <w:noProof/>
          <w:sz w:val="24"/>
          <w:szCs w:val="24"/>
        </w:rPr>
        <mc:AlternateContent>
          <mc:Choice Requires="wps">
            <w:drawing>
              <wp:anchor distT="0" distB="0" distL="114300" distR="114300" simplePos="0" relativeHeight="251658242" behindDoc="0" locked="0" layoutInCell="1" allowOverlap="1" wp14:anchorId="4207A931" wp14:editId="3AF2A10E">
                <wp:simplePos x="0" y="0"/>
                <wp:positionH relativeFrom="margin">
                  <wp:posOffset>-635</wp:posOffset>
                </wp:positionH>
                <wp:positionV relativeFrom="margin">
                  <wp:posOffset>237490</wp:posOffset>
                </wp:positionV>
                <wp:extent cx="6305550" cy="0"/>
                <wp:effectExtent l="0" t="0" r="0" b="0"/>
                <wp:wrapSquare wrapText="bothSides"/>
                <wp:docPr id="1876122045" name="Straight Connector 1876122045"/>
                <wp:cNvGraphicFramePr/>
                <a:graphic xmlns:a="http://schemas.openxmlformats.org/drawingml/2006/main">
                  <a:graphicData uri="http://schemas.microsoft.com/office/word/2010/wordprocessingShape">
                    <wps:wsp>
                      <wps:cNvCnPr/>
                      <wps:spPr>
                        <a:xfrm>
                          <a:off x="0" y="0"/>
                          <a:ext cx="6305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876122045"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spid="_x0000_s1026" strokecolor="black [3200]" strokeweight=".5pt" from="-.05pt,18.7pt" to="496.45pt,18.7pt" w14:anchorId="3AB6C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">
                <v:stroke joinstyle="miter"/>
                <w10:wrap type="square" anchorx="margin" anchory="margin"/>
              </v:line>
            </w:pict>
          </mc:Fallback>
        </mc:AlternateContent>
      </w:r>
      <w:r w:rsidR="00D01EDB" w:rsidRPr="00494DEE">
        <w:rPr>
          <w:rFonts w:ascii="Arial" w:hAnsi="Arial" w:cs="Arial"/>
          <w:b/>
          <w:bCs/>
          <w:sz w:val="24"/>
          <w:szCs w:val="24"/>
        </w:rPr>
        <w:t>S</w:t>
      </w:r>
      <w:r w:rsidR="00C0711F" w:rsidRPr="00494DEE">
        <w:rPr>
          <w:rFonts w:ascii="Arial" w:hAnsi="Arial" w:cs="Arial"/>
          <w:b/>
          <w:bCs/>
          <w:sz w:val="24"/>
          <w:szCs w:val="24"/>
        </w:rPr>
        <w:t xml:space="preserve">ystem </w:t>
      </w:r>
      <w:r w:rsidR="00146886" w:rsidRPr="00494DEE">
        <w:rPr>
          <w:rFonts w:ascii="Arial" w:hAnsi="Arial" w:cs="Arial"/>
          <w:b/>
          <w:bCs/>
          <w:sz w:val="24"/>
          <w:szCs w:val="24"/>
        </w:rPr>
        <w:t>Archi</w:t>
      </w:r>
      <w:r w:rsidR="006207A8" w:rsidRPr="00494DEE">
        <w:rPr>
          <w:rFonts w:ascii="Arial" w:hAnsi="Arial" w:cs="Arial"/>
          <w:b/>
          <w:bCs/>
          <w:sz w:val="24"/>
          <w:szCs w:val="24"/>
        </w:rPr>
        <w:t>tecture</w:t>
      </w:r>
    </w:p>
    <w:p w14:paraId="3DA3E47A" w14:textId="792C24BC" w:rsidR="00621073" w:rsidRPr="00494DEE" w:rsidRDefault="00F97CD4" w:rsidP="00A15212">
      <w:pPr>
        <w:jc w:val="both"/>
        <w:rPr>
          <w:rFonts w:ascii="Arial" w:hAnsi="Arial" w:cs="Arial"/>
          <w:b/>
          <w:bCs/>
          <w:sz w:val="24"/>
          <w:szCs w:val="24"/>
        </w:rPr>
      </w:pPr>
      <w:r w:rsidRPr="00494DEE">
        <w:rPr>
          <w:rFonts w:ascii="Arial" w:hAnsi="Arial" w:cs="Arial"/>
          <w:noProof/>
          <w:sz w:val="24"/>
          <w:szCs w:val="24"/>
        </w:rPr>
        <w:drawing>
          <wp:inline distT="0" distB="0" distL="0" distR="0" wp14:anchorId="35329C57" wp14:editId="4585D284">
            <wp:extent cx="5943600" cy="5417389"/>
            <wp:effectExtent l="0" t="0" r="0" b="0"/>
            <wp:docPr id="662292129" name="Picture 66229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8861" cy="5422184"/>
                    </a:xfrm>
                    <a:prstGeom prst="rect">
                      <a:avLst/>
                    </a:prstGeom>
                    <a:noFill/>
                    <a:ln>
                      <a:noFill/>
                    </a:ln>
                  </pic:spPr>
                </pic:pic>
              </a:graphicData>
            </a:graphic>
          </wp:inline>
        </w:drawing>
      </w:r>
    </w:p>
    <w:p w14:paraId="6984EB34" w14:textId="77777777" w:rsidR="00B21F69" w:rsidRPr="00494DEE" w:rsidRDefault="00B21F69" w:rsidP="00A15212">
      <w:pPr>
        <w:jc w:val="both"/>
        <w:rPr>
          <w:rFonts w:ascii="Arial" w:hAnsi="Arial" w:cs="Arial"/>
          <w:sz w:val="24"/>
          <w:szCs w:val="24"/>
        </w:rPr>
      </w:pPr>
    </w:p>
    <w:p w14:paraId="74FB273F" w14:textId="2A64E6D2" w:rsidR="000779F1" w:rsidRPr="00494DEE" w:rsidRDefault="000779F1" w:rsidP="00A15212">
      <w:pPr>
        <w:jc w:val="both"/>
        <w:rPr>
          <w:rFonts w:ascii="Arial" w:hAnsi="Arial" w:cs="Arial"/>
          <w:b/>
          <w:bCs/>
          <w:sz w:val="24"/>
          <w:szCs w:val="24"/>
        </w:rPr>
      </w:pPr>
    </w:p>
    <w:p w14:paraId="473E1F6E" w14:textId="77777777" w:rsidR="003A279F" w:rsidRDefault="003A279F" w:rsidP="4DB60DF0">
      <w:pPr>
        <w:spacing w:line="257" w:lineRule="auto"/>
        <w:jc w:val="both"/>
        <w:rPr>
          <w:rFonts w:ascii="Arial" w:eastAsia="Arial" w:hAnsi="Arial" w:cs="Arial"/>
          <w:b/>
          <w:bCs/>
          <w:sz w:val="24"/>
          <w:szCs w:val="24"/>
          <w:u w:val="single"/>
        </w:rPr>
      </w:pPr>
    </w:p>
    <w:p w14:paraId="3EC42F01" w14:textId="77777777" w:rsidR="003A279F" w:rsidRDefault="003A279F" w:rsidP="4DB60DF0">
      <w:pPr>
        <w:spacing w:line="257" w:lineRule="auto"/>
        <w:jc w:val="both"/>
        <w:rPr>
          <w:rFonts w:ascii="Arial" w:eastAsia="Arial" w:hAnsi="Arial" w:cs="Arial"/>
          <w:b/>
          <w:bCs/>
          <w:sz w:val="24"/>
          <w:szCs w:val="24"/>
          <w:u w:val="single"/>
        </w:rPr>
      </w:pPr>
    </w:p>
    <w:p w14:paraId="0D0DBD9E" w14:textId="77777777" w:rsidR="003A279F" w:rsidRDefault="003A279F" w:rsidP="4DB60DF0">
      <w:pPr>
        <w:spacing w:line="257" w:lineRule="auto"/>
        <w:jc w:val="both"/>
        <w:rPr>
          <w:rFonts w:ascii="Arial" w:eastAsia="Arial" w:hAnsi="Arial" w:cs="Arial"/>
          <w:b/>
          <w:bCs/>
          <w:sz w:val="24"/>
          <w:szCs w:val="24"/>
          <w:u w:val="single"/>
        </w:rPr>
      </w:pPr>
    </w:p>
    <w:p w14:paraId="453CA4F1" w14:textId="77777777" w:rsidR="003A279F" w:rsidRDefault="003A279F" w:rsidP="4DB60DF0">
      <w:pPr>
        <w:spacing w:line="257" w:lineRule="auto"/>
        <w:jc w:val="both"/>
        <w:rPr>
          <w:rFonts w:ascii="Arial" w:eastAsia="Arial" w:hAnsi="Arial" w:cs="Arial"/>
          <w:b/>
          <w:bCs/>
          <w:sz w:val="24"/>
          <w:szCs w:val="24"/>
          <w:u w:val="single"/>
        </w:rPr>
      </w:pPr>
    </w:p>
    <w:p w14:paraId="409BF1D8" w14:textId="77777777" w:rsidR="003A279F" w:rsidRDefault="003A279F" w:rsidP="4DB60DF0">
      <w:pPr>
        <w:spacing w:line="257" w:lineRule="auto"/>
        <w:jc w:val="both"/>
        <w:rPr>
          <w:rFonts w:ascii="Arial" w:eastAsia="Arial" w:hAnsi="Arial" w:cs="Arial"/>
          <w:b/>
          <w:bCs/>
          <w:sz w:val="24"/>
          <w:szCs w:val="24"/>
          <w:u w:val="single"/>
        </w:rPr>
      </w:pPr>
    </w:p>
    <w:p w14:paraId="57EBDF22" w14:textId="77777777" w:rsidR="003A279F" w:rsidRDefault="003A279F" w:rsidP="4DB60DF0">
      <w:pPr>
        <w:spacing w:line="257" w:lineRule="auto"/>
        <w:jc w:val="both"/>
        <w:rPr>
          <w:rFonts w:ascii="Arial" w:eastAsia="Arial" w:hAnsi="Arial" w:cs="Arial"/>
          <w:b/>
          <w:bCs/>
          <w:sz w:val="24"/>
          <w:szCs w:val="24"/>
          <w:u w:val="single"/>
        </w:rPr>
      </w:pPr>
    </w:p>
    <w:p w14:paraId="1E51A9AA" w14:textId="2A64E6D2" w:rsidR="4DB60DF0" w:rsidRPr="00494DEE" w:rsidRDefault="4DB60DF0" w:rsidP="4DB60DF0">
      <w:pPr>
        <w:spacing w:line="257" w:lineRule="auto"/>
        <w:jc w:val="both"/>
        <w:rPr>
          <w:rFonts w:ascii="Arial" w:hAnsi="Arial" w:cs="Arial"/>
          <w:sz w:val="24"/>
          <w:szCs w:val="24"/>
        </w:rPr>
      </w:pPr>
      <w:r w:rsidRPr="00494DEE">
        <w:rPr>
          <w:rFonts w:ascii="Arial" w:eastAsia="Arial" w:hAnsi="Arial" w:cs="Arial"/>
          <w:b/>
          <w:bCs/>
          <w:sz w:val="24"/>
          <w:szCs w:val="24"/>
          <w:u w:val="single"/>
        </w:rPr>
        <w:t>1.2.1 Modules:</w:t>
      </w:r>
    </w:p>
    <w:p w14:paraId="03C54B5B" w14:textId="3CA03D06" w:rsidR="4DB60DF0" w:rsidRPr="00494DEE" w:rsidRDefault="4DB60DF0" w:rsidP="4DB60DF0">
      <w:pPr>
        <w:pStyle w:val="ListParagraph"/>
        <w:numPr>
          <w:ilvl w:val="0"/>
          <w:numId w:val="27"/>
        </w:numPr>
        <w:spacing w:line="257" w:lineRule="auto"/>
        <w:jc w:val="both"/>
        <w:rPr>
          <w:rFonts w:ascii="Arial" w:eastAsia="Arial" w:hAnsi="Arial" w:cs="Arial"/>
          <w:b/>
          <w:bCs/>
          <w:sz w:val="24"/>
          <w:szCs w:val="24"/>
        </w:rPr>
      </w:pPr>
      <w:r w:rsidRPr="00494DEE">
        <w:rPr>
          <w:rFonts w:ascii="Arial" w:eastAsia="Arial" w:hAnsi="Arial" w:cs="Arial"/>
          <w:b/>
          <w:bCs/>
          <w:sz w:val="24"/>
          <w:szCs w:val="24"/>
        </w:rPr>
        <w:t>Seven Segment Decoder:</w:t>
      </w:r>
    </w:p>
    <w:p w14:paraId="194ACE38" w14:textId="5BEC83DB" w:rsidR="73AC2C7E" w:rsidRPr="00494DEE" w:rsidRDefault="5D8BA417" w:rsidP="73AC2C7E">
      <w:pPr>
        <w:spacing w:line="257" w:lineRule="auto"/>
        <w:jc w:val="both"/>
        <w:rPr>
          <w:rFonts w:ascii="Arial" w:hAnsi="Arial" w:cs="Arial"/>
          <w:sz w:val="24"/>
          <w:szCs w:val="24"/>
        </w:rPr>
      </w:pPr>
      <w:r w:rsidRPr="00494DEE">
        <w:rPr>
          <w:rFonts w:ascii="Arial" w:hAnsi="Arial" w:cs="Arial"/>
          <w:noProof/>
          <w:sz w:val="24"/>
          <w:szCs w:val="24"/>
        </w:rPr>
        <w:drawing>
          <wp:anchor distT="0" distB="0" distL="114300" distR="114300" simplePos="0" relativeHeight="251658243" behindDoc="1" locked="0" layoutInCell="1" allowOverlap="1" wp14:anchorId="7315F3A4" wp14:editId="1AA43916">
            <wp:simplePos x="0" y="0"/>
            <wp:positionH relativeFrom="column">
              <wp:posOffset>828675</wp:posOffset>
            </wp:positionH>
            <wp:positionV relativeFrom="paragraph">
              <wp:posOffset>9525</wp:posOffset>
            </wp:positionV>
            <wp:extent cx="4572000" cy="2238375"/>
            <wp:effectExtent l="0" t="0" r="0" b="9525"/>
            <wp:wrapTight wrapText="bothSides">
              <wp:wrapPolygon edited="0">
                <wp:start x="0" y="0"/>
                <wp:lineTo x="0" y="21508"/>
                <wp:lineTo x="21510" y="21508"/>
                <wp:lineTo x="21510" y="0"/>
                <wp:lineTo x="0" y="0"/>
              </wp:wrapPolygon>
            </wp:wrapTight>
            <wp:docPr id="537233454" name="Picture 5372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14:sizeRelH relativeFrom="page">
              <wp14:pctWidth>0</wp14:pctWidth>
            </wp14:sizeRelH>
            <wp14:sizeRelV relativeFrom="page">
              <wp14:pctHeight>0</wp14:pctHeight>
            </wp14:sizeRelV>
          </wp:anchor>
        </w:drawing>
      </w:r>
    </w:p>
    <w:p w14:paraId="64F8B037" w14:textId="2A64E6D2" w:rsidR="4DB60DF0" w:rsidRPr="00494DEE" w:rsidRDefault="4DB60DF0" w:rsidP="4DB60DF0">
      <w:pPr>
        <w:spacing w:line="257" w:lineRule="auto"/>
        <w:jc w:val="both"/>
        <w:rPr>
          <w:rFonts w:ascii="Arial" w:hAnsi="Arial" w:cs="Arial"/>
          <w:sz w:val="24"/>
          <w:szCs w:val="24"/>
        </w:rPr>
      </w:pPr>
      <w:r w:rsidRPr="00494DEE">
        <w:rPr>
          <w:rFonts w:ascii="Arial" w:eastAsia="Arial" w:hAnsi="Arial" w:cs="Arial"/>
          <w:b/>
          <w:bCs/>
          <w:sz w:val="24"/>
          <w:szCs w:val="24"/>
        </w:rPr>
        <w:t xml:space="preserve"> </w:t>
      </w:r>
    </w:p>
    <w:p w14:paraId="14F55B60" w14:textId="040D2DCB"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The seven</w:t>
      </w:r>
      <w:r w:rsidR="4619FAB7" w:rsidRPr="00494DEE">
        <w:rPr>
          <w:rFonts w:ascii="Arial" w:eastAsia="Arial" w:hAnsi="Arial" w:cs="Arial"/>
          <w:sz w:val="24"/>
          <w:szCs w:val="24"/>
        </w:rPr>
        <w:t>-</w:t>
      </w:r>
      <w:r w:rsidRPr="00494DEE">
        <w:rPr>
          <w:rFonts w:ascii="Arial" w:eastAsia="Arial" w:hAnsi="Arial" w:cs="Arial"/>
          <w:sz w:val="24"/>
          <w:szCs w:val="24"/>
        </w:rPr>
        <w:t>segment decoder converts our 4</w:t>
      </w:r>
      <w:r w:rsidR="4619FAB7" w:rsidRPr="00494DEE">
        <w:rPr>
          <w:rFonts w:ascii="Arial" w:eastAsia="Arial" w:hAnsi="Arial" w:cs="Arial"/>
          <w:sz w:val="24"/>
          <w:szCs w:val="24"/>
        </w:rPr>
        <w:t>-</w:t>
      </w:r>
      <w:r w:rsidRPr="00494DEE">
        <w:rPr>
          <w:rFonts w:ascii="Arial" w:eastAsia="Arial" w:hAnsi="Arial" w:cs="Arial"/>
          <w:sz w:val="24"/>
          <w:szCs w:val="24"/>
        </w:rPr>
        <w:t>bit input signal to 7</w:t>
      </w:r>
      <w:r w:rsidR="4619FAB7" w:rsidRPr="00494DEE">
        <w:rPr>
          <w:rFonts w:ascii="Arial" w:eastAsia="Arial" w:hAnsi="Arial" w:cs="Arial"/>
          <w:sz w:val="24"/>
          <w:szCs w:val="24"/>
        </w:rPr>
        <w:t>-</w:t>
      </w:r>
      <w:r w:rsidRPr="00494DEE">
        <w:rPr>
          <w:rFonts w:ascii="Arial" w:eastAsia="Arial" w:hAnsi="Arial" w:cs="Arial"/>
          <w:sz w:val="24"/>
          <w:szCs w:val="24"/>
        </w:rPr>
        <w:t>bit output signal so that we can access the seven</w:t>
      </w:r>
      <w:r w:rsidR="4619FAB7" w:rsidRPr="00494DEE">
        <w:rPr>
          <w:rFonts w:ascii="Arial" w:eastAsia="Arial" w:hAnsi="Arial" w:cs="Arial"/>
          <w:sz w:val="24"/>
          <w:szCs w:val="24"/>
        </w:rPr>
        <w:t>-</w:t>
      </w:r>
      <w:r w:rsidRPr="00494DEE">
        <w:rPr>
          <w:rFonts w:ascii="Arial" w:eastAsia="Arial" w:hAnsi="Arial" w:cs="Arial"/>
          <w:sz w:val="24"/>
          <w:szCs w:val="24"/>
        </w:rPr>
        <w:t xml:space="preserve">segment display and display </w:t>
      </w:r>
      <w:proofErr w:type="spellStart"/>
      <w:proofErr w:type="gramStart"/>
      <w:r w:rsidRPr="00494DEE">
        <w:rPr>
          <w:rFonts w:ascii="Arial" w:eastAsia="Arial" w:hAnsi="Arial" w:cs="Arial"/>
          <w:sz w:val="24"/>
          <w:szCs w:val="24"/>
        </w:rPr>
        <w:t>upto</w:t>
      </w:r>
      <w:proofErr w:type="spellEnd"/>
      <w:proofErr w:type="gramEnd"/>
      <w:r w:rsidRPr="00494DEE">
        <w:rPr>
          <w:rFonts w:ascii="Arial" w:eastAsia="Arial" w:hAnsi="Arial" w:cs="Arial"/>
          <w:sz w:val="24"/>
          <w:szCs w:val="24"/>
        </w:rPr>
        <w:t xml:space="preserve"> 16 combinations of inputs i.e., 0 to F numbers in hex.</w:t>
      </w:r>
    </w:p>
    <w:p w14:paraId="079A2E67" w14:textId="669318CE"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To display the numbers on the seven</w:t>
      </w:r>
      <w:r w:rsidR="4619FAB7" w:rsidRPr="00494DEE">
        <w:rPr>
          <w:rFonts w:ascii="Arial" w:eastAsia="Arial" w:hAnsi="Arial" w:cs="Arial"/>
          <w:sz w:val="24"/>
          <w:szCs w:val="24"/>
        </w:rPr>
        <w:t>-</w:t>
      </w:r>
      <w:r w:rsidRPr="00494DEE">
        <w:rPr>
          <w:rFonts w:ascii="Arial" w:eastAsia="Arial" w:hAnsi="Arial" w:cs="Arial"/>
          <w:sz w:val="24"/>
          <w:szCs w:val="24"/>
        </w:rPr>
        <w:t>segment display, we need to figure out which of the 7 segments need to be turned on/off and assign the outputs to inputs in corresponding manner.</w:t>
      </w:r>
    </w:p>
    <w:p w14:paraId="060E3FE7" w14:textId="7A78A879"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 xml:space="preserve">For example, to display 8, while the input bits are 1000, all the 7 segments need to be turned on </w:t>
      </w:r>
      <w:proofErr w:type="gramStart"/>
      <w:r w:rsidRPr="00494DEE">
        <w:rPr>
          <w:rFonts w:ascii="Arial" w:eastAsia="Arial" w:hAnsi="Arial" w:cs="Arial"/>
          <w:sz w:val="24"/>
          <w:szCs w:val="24"/>
        </w:rPr>
        <w:t>in order to</w:t>
      </w:r>
      <w:proofErr w:type="gramEnd"/>
      <w:r w:rsidRPr="00494DEE">
        <w:rPr>
          <w:rFonts w:ascii="Arial" w:eastAsia="Arial" w:hAnsi="Arial" w:cs="Arial"/>
          <w:sz w:val="24"/>
          <w:szCs w:val="24"/>
        </w:rPr>
        <w:t xml:space="preserve"> display </w:t>
      </w:r>
      <w:proofErr w:type="gramStart"/>
      <w:r w:rsidRPr="00494DEE">
        <w:rPr>
          <w:rFonts w:ascii="Arial" w:eastAsia="Arial" w:hAnsi="Arial" w:cs="Arial"/>
          <w:sz w:val="24"/>
          <w:szCs w:val="24"/>
        </w:rPr>
        <w:t>8 which</w:t>
      </w:r>
      <w:proofErr w:type="gramEnd"/>
      <w:r w:rsidRPr="00494DEE">
        <w:rPr>
          <w:rFonts w:ascii="Arial" w:eastAsia="Arial" w:hAnsi="Arial" w:cs="Arial"/>
          <w:sz w:val="24"/>
          <w:szCs w:val="24"/>
        </w:rPr>
        <w:t xml:space="preserve"> makes the output to be 0000000, since the seven</w:t>
      </w:r>
      <w:r w:rsidR="4619FAB7" w:rsidRPr="00494DEE">
        <w:rPr>
          <w:rFonts w:ascii="Arial" w:eastAsia="Arial" w:hAnsi="Arial" w:cs="Arial"/>
          <w:sz w:val="24"/>
          <w:szCs w:val="24"/>
        </w:rPr>
        <w:t>-</w:t>
      </w:r>
      <w:r w:rsidRPr="00494DEE">
        <w:rPr>
          <w:rFonts w:ascii="Arial" w:eastAsia="Arial" w:hAnsi="Arial" w:cs="Arial"/>
          <w:sz w:val="24"/>
          <w:szCs w:val="24"/>
        </w:rPr>
        <w:t>segment display turns on by low logic level.</w:t>
      </w:r>
    </w:p>
    <w:p w14:paraId="68FC4CED" w14:textId="654E8D08" w:rsidR="45FD5218" w:rsidRPr="00494DEE" w:rsidRDefault="4DB60DF0" w:rsidP="45FD5218">
      <w:pPr>
        <w:spacing w:line="257" w:lineRule="auto"/>
        <w:jc w:val="both"/>
        <w:rPr>
          <w:rFonts w:ascii="Arial" w:eastAsia="Arial" w:hAnsi="Arial" w:cs="Arial"/>
          <w:b/>
          <w:bCs/>
          <w:sz w:val="24"/>
          <w:szCs w:val="24"/>
        </w:rPr>
      </w:pPr>
      <w:r w:rsidRPr="00494DEE">
        <w:rPr>
          <w:rFonts w:ascii="Arial" w:eastAsia="Arial" w:hAnsi="Arial" w:cs="Arial"/>
          <w:b/>
          <w:bCs/>
          <w:sz w:val="24"/>
          <w:szCs w:val="24"/>
        </w:rPr>
        <w:t xml:space="preserve"> </w:t>
      </w:r>
    </w:p>
    <w:p w14:paraId="03A3121E" w14:textId="2A64E6D2" w:rsidR="4DB60DF0" w:rsidRPr="00494DEE" w:rsidRDefault="4DB60DF0" w:rsidP="4DB60DF0">
      <w:pPr>
        <w:pStyle w:val="ListParagraph"/>
        <w:numPr>
          <w:ilvl w:val="0"/>
          <w:numId w:val="27"/>
        </w:numPr>
        <w:spacing w:line="257" w:lineRule="auto"/>
        <w:jc w:val="both"/>
        <w:rPr>
          <w:rFonts w:ascii="Arial" w:eastAsia="Arial" w:hAnsi="Arial" w:cs="Arial"/>
          <w:b/>
          <w:bCs/>
          <w:sz w:val="24"/>
          <w:szCs w:val="24"/>
        </w:rPr>
      </w:pPr>
      <w:r w:rsidRPr="00494DEE">
        <w:rPr>
          <w:rFonts w:ascii="Arial" w:eastAsia="Arial" w:hAnsi="Arial" w:cs="Arial"/>
          <w:b/>
          <w:bCs/>
          <w:sz w:val="24"/>
          <w:szCs w:val="24"/>
        </w:rPr>
        <w:t>Button Shaper</w:t>
      </w:r>
    </w:p>
    <w:p w14:paraId="260CF6DB" w14:textId="562E92AA" w:rsidR="00C7871A" w:rsidRPr="00494DEE" w:rsidRDefault="00C7871A" w:rsidP="00C7871A">
      <w:pPr>
        <w:spacing w:line="257" w:lineRule="auto"/>
        <w:jc w:val="both"/>
        <w:rPr>
          <w:rFonts w:ascii="Arial" w:eastAsia="Arial" w:hAnsi="Arial" w:cs="Arial"/>
          <w:b/>
          <w:bCs/>
          <w:sz w:val="24"/>
          <w:szCs w:val="24"/>
        </w:rPr>
      </w:pPr>
      <w:r w:rsidRPr="00494DEE">
        <w:rPr>
          <w:rFonts w:ascii="Arial" w:hAnsi="Arial" w:cs="Arial"/>
          <w:noProof/>
          <w:sz w:val="24"/>
          <w:szCs w:val="24"/>
        </w:rPr>
        <w:drawing>
          <wp:anchor distT="0" distB="0" distL="114300" distR="114300" simplePos="0" relativeHeight="251658244" behindDoc="1" locked="0" layoutInCell="1" allowOverlap="1" wp14:anchorId="713AC586" wp14:editId="047C72D5">
            <wp:simplePos x="0" y="0"/>
            <wp:positionH relativeFrom="margin">
              <wp:posOffset>1181100</wp:posOffset>
            </wp:positionH>
            <wp:positionV relativeFrom="paragraph">
              <wp:posOffset>8255</wp:posOffset>
            </wp:positionV>
            <wp:extent cx="3724275" cy="2333625"/>
            <wp:effectExtent l="0" t="0" r="9525" b="9525"/>
            <wp:wrapTight wrapText="bothSides">
              <wp:wrapPolygon edited="0">
                <wp:start x="0" y="0"/>
                <wp:lineTo x="0" y="21512"/>
                <wp:lineTo x="21545" y="21512"/>
                <wp:lineTo x="21545" y="0"/>
                <wp:lineTo x="0" y="0"/>
              </wp:wrapPolygon>
            </wp:wrapTight>
            <wp:docPr id="1461693253" name="Picture 146169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724275" cy="2333625"/>
                    </a:xfrm>
                    <a:prstGeom prst="rect">
                      <a:avLst/>
                    </a:prstGeom>
                  </pic:spPr>
                </pic:pic>
              </a:graphicData>
            </a:graphic>
          </wp:anchor>
        </w:drawing>
      </w:r>
    </w:p>
    <w:p w14:paraId="3B10CD55" w14:textId="73616FD0" w:rsidR="4DB60DF0" w:rsidRPr="00494DEE" w:rsidRDefault="4DB60DF0" w:rsidP="4DB60DF0">
      <w:pPr>
        <w:spacing w:line="257" w:lineRule="auto"/>
        <w:jc w:val="both"/>
        <w:rPr>
          <w:rFonts w:ascii="Arial" w:hAnsi="Arial" w:cs="Arial"/>
          <w:sz w:val="24"/>
          <w:szCs w:val="24"/>
        </w:rPr>
      </w:pPr>
    </w:p>
    <w:p w14:paraId="0E6E82F5" w14:textId="77777777" w:rsidR="00712A3C" w:rsidRPr="00494DEE" w:rsidRDefault="00712A3C" w:rsidP="4DB60DF0">
      <w:pPr>
        <w:spacing w:line="257" w:lineRule="auto"/>
        <w:jc w:val="both"/>
        <w:rPr>
          <w:rFonts w:ascii="Arial" w:hAnsi="Arial" w:cs="Arial"/>
          <w:sz w:val="24"/>
          <w:szCs w:val="24"/>
        </w:rPr>
      </w:pPr>
    </w:p>
    <w:p w14:paraId="3B338CDB" w14:textId="77777777" w:rsidR="00712A3C" w:rsidRPr="00494DEE" w:rsidRDefault="00712A3C" w:rsidP="4DB60DF0">
      <w:pPr>
        <w:spacing w:line="257" w:lineRule="auto"/>
        <w:jc w:val="both"/>
        <w:rPr>
          <w:rFonts w:ascii="Arial" w:hAnsi="Arial" w:cs="Arial"/>
          <w:sz w:val="24"/>
          <w:szCs w:val="24"/>
        </w:rPr>
      </w:pPr>
    </w:p>
    <w:p w14:paraId="3E85B5C3" w14:textId="77777777" w:rsidR="00712A3C" w:rsidRPr="00494DEE" w:rsidRDefault="00712A3C" w:rsidP="4DB60DF0">
      <w:pPr>
        <w:spacing w:line="257" w:lineRule="auto"/>
        <w:jc w:val="both"/>
        <w:rPr>
          <w:rFonts w:ascii="Arial" w:hAnsi="Arial" w:cs="Arial"/>
          <w:sz w:val="24"/>
          <w:szCs w:val="24"/>
        </w:rPr>
      </w:pPr>
    </w:p>
    <w:p w14:paraId="127DB774" w14:textId="77777777" w:rsidR="00712A3C" w:rsidRPr="00494DEE" w:rsidRDefault="00712A3C" w:rsidP="4DB60DF0">
      <w:pPr>
        <w:spacing w:line="257" w:lineRule="auto"/>
        <w:jc w:val="both"/>
        <w:rPr>
          <w:rFonts w:ascii="Arial" w:hAnsi="Arial" w:cs="Arial"/>
          <w:sz w:val="24"/>
          <w:szCs w:val="24"/>
        </w:rPr>
      </w:pPr>
    </w:p>
    <w:p w14:paraId="4A16CE09" w14:textId="77777777" w:rsidR="00712A3C" w:rsidRPr="00494DEE" w:rsidRDefault="00712A3C" w:rsidP="4DB60DF0">
      <w:pPr>
        <w:spacing w:line="257" w:lineRule="auto"/>
        <w:jc w:val="both"/>
        <w:rPr>
          <w:rFonts w:ascii="Arial" w:hAnsi="Arial" w:cs="Arial"/>
          <w:sz w:val="24"/>
          <w:szCs w:val="24"/>
        </w:rPr>
      </w:pPr>
    </w:p>
    <w:p w14:paraId="3F8CC00D" w14:textId="77777777" w:rsidR="00712A3C" w:rsidRPr="00494DEE" w:rsidRDefault="00712A3C" w:rsidP="4DB60DF0">
      <w:pPr>
        <w:spacing w:line="257" w:lineRule="auto"/>
        <w:jc w:val="both"/>
        <w:rPr>
          <w:rFonts w:ascii="Arial" w:hAnsi="Arial" w:cs="Arial"/>
          <w:sz w:val="24"/>
          <w:szCs w:val="24"/>
        </w:rPr>
      </w:pPr>
    </w:p>
    <w:p w14:paraId="2F3B96F0" w14:textId="77777777" w:rsidR="00712A3C" w:rsidRPr="00494DEE" w:rsidRDefault="00712A3C" w:rsidP="4DB60DF0">
      <w:pPr>
        <w:spacing w:line="257" w:lineRule="auto"/>
        <w:jc w:val="both"/>
        <w:rPr>
          <w:rFonts w:ascii="Arial" w:hAnsi="Arial" w:cs="Arial"/>
          <w:sz w:val="24"/>
          <w:szCs w:val="24"/>
        </w:rPr>
      </w:pPr>
    </w:p>
    <w:p w14:paraId="34D5B991" w14:textId="77777777" w:rsidR="00712A3C" w:rsidRPr="00494DEE" w:rsidRDefault="00712A3C" w:rsidP="4DB60DF0">
      <w:pPr>
        <w:spacing w:line="257" w:lineRule="auto"/>
        <w:jc w:val="both"/>
        <w:rPr>
          <w:rFonts w:ascii="Arial" w:hAnsi="Arial" w:cs="Arial"/>
          <w:sz w:val="24"/>
          <w:szCs w:val="24"/>
        </w:rPr>
      </w:pPr>
    </w:p>
    <w:p w14:paraId="001BDD20" w14:textId="35768BB6" w:rsidR="4DB60DF0" w:rsidRPr="00494DEE" w:rsidRDefault="4DB60DF0" w:rsidP="00C7871A">
      <w:pPr>
        <w:pStyle w:val="ListParagraph"/>
        <w:numPr>
          <w:ilvl w:val="0"/>
          <w:numId w:val="28"/>
        </w:numPr>
        <w:spacing w:line="257" w:lineRule="auto"/>
        <w:jc w:val="both"/>
        <w:rPr>
          <w:rFonts w:ascii="Arial" w:eastAsia="Arial" w:hAnsi="Arial" w:cs="Arial"/>
          <w:sz w:val="24"/>
          <w:szCs w:val="24"/>
        </w:rPr>
      </w:pPr>
      <w:r w:rsidRPr="00494DEE">
        <w:rPr>
          <w:rFonts w:ascii="Arial" w:eastAsia="Calibri" w:hAnsi="Arial" w:cs="Arial"/>
          <w:sz w:val="24"/>
          <w:szCs w:val="24"/>
        </w:rPr>
        <w:t xml:space="preserve"> </w:t>
      </w:r>
      <w:r w:rsidRPr="00494DEE">
        <w:rPr>
          <w:rFonts w:ascii="Arial" w:eastAsia="Arial" w:hAnsi="Arial" w:cs="Arial"/>
          <w:sz w:val="24"/>
          <w:szCs w:val="24"/>
        </w:rPr>
        <w:t xml:space="preserve">A button shaper module is designed to give a single pulse input to the load register. </w:t>
      </w:r>
    </w:p>
    <w:p w14:paraId="0F0B6D97"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It has 3 inputs,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w:t>
      </w:r>
      <w:proofErr w:type="spellStart"/>
      <w:r w:rsidRPr="00494DEE">
        <w:rPr>
          <w:rFonts w:ascii="Arial" w:eastAsia="Arial" w:hAnsi="Arial" w:cs="Arial"/>
          <w:sz w:val="24"/>
          <w:szCs w:val="24"/>
        </w:rPr>
        <w:t>B_in</w:t>
      </w:r>
      <w:proofErr w:type="spellEnd"/>
      <w:r w:rsidRPr="00494DEE">
        <w:rPr>
          <w:rFonts w:ascii="Arial" w:eastAsia="Arial" w:hAnsi="Arial" w:cs="Arial"/>
          <w:sz w:val="24"/>
          <w:szCs w:val="24"/>
        </w:rPr>
        <w:t xml:space="preserve">, </w:t>
      </w:r>
      <w:proofErr w:type="spellStart"/>
      <w:r w:rsidRPr="00494DEE">
        <w:rPr>
          <w:rFonts w:ascii="Arial" w:eastAsia="Arial" w:hAnsi="Arial" w:cs="Arial"/>
          <w:sz w:val="24"/>
          <w:szCs w:val="24"/>
        </w:rPr>
        <w:t>Clk</w:t>
      </w:r>
      <w:proofErr w:type="spellEnd"/>
      <w:r w:rsidRPr="00494DEE">
        <w:rPr>
          <w:rFonts w:ascii="Arial" w:eastAsia="Arial" w:hAnsi="Arial" w:cs="Arial"/>
          <w:sz w:val="24"/>
          <w:szCs w:val="24"/>
        </w:rPr>
        <w:t xml:space="preserve"> and 1 output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w:t>
      </w:r>
    </w:p>
    <w:p w14:paraId="6664FEC6"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The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is RESET signal which is active low. Whenever the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is active, the Button Shaper goes back to initial state. </w:t>
      </w:r>
    </w:p>
    <w:p w14:paraId="4E0F907A"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When the user presses a button, it activates the </w:t>
      </w:r>
      <w:proofErr w:type="spellStart"/>
      <w:r w:rsidRPr="00494DEE">
        <w:rPr>
          <w:rFonts w:ascii="Arial" w:eastAsia="Arial" w:hAnsi="Arial" w:cs="Arial"/>
          <w:sz w:val="24"/>
          <w:szCs w:val="24"/>
        </w:rPr>
        <w:t>B_in</w:t>
      </w:r>
      <w:proofErr w:type="spellEnd"/>
      <w:r w:rsidRPr="00494DEE">
        <w:rPr>
          <w:rFonts w:ascii="Arial" w:eastAsia="Arial" w:hAnsi="Arial" w:cs="Arial"/>
          <w:sz w:val="24"/>
          <w:szCs w:val="24"/>
        </w:rPr>
        <w:t xml:space="preserve"> signal, which is also an active low signal. This produces a single pulse signal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w:t>
      </w:r>
    </w:p>
    <w:p w14:paraId="104F31AE"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The single pulse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is then given as input to the load register as the LOAD input, so that the register can successfully store the User’s inputs. </w:t>
      </w:r>
    </w:p>
    <w:p w14:paraId="43043799"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proofErr w:type="spellStart"/>
      <w:r w:rsidRPr="00494DEE">
        <w:rPr>
          <w:rFonts w:ascii="Arial" w:eastAsia="Arial" w:hAnsi="Arial" w:cs="Arial"/>
          <w:sz w:val="24"/>
          <w:szCs w:val="24"/>
        </w:rPr>
        <w:t>Clk</w:t>
      </w:r>
      <w:proofErr w:type="spellEnd"/>
      <w:r w:rsidRPr="00494DEE">
        <w:rPr>
          <w:rFonts w:ascii="Arial" w:eastAsia="Arial" w:hAnsi="Arial" w:cs="Arial"/>
          <w:sz w:val="24"/>
          <w:szCs w:val="24"/>
        </w:rPr>
        <w:t xml:space="preserve"> is the Clock signal.</w:t>
      </w:r>
    </w:p>
    <w:p w14:paraId="1EE4DDA0" w14:textId="76B8A022" w:rsidR="00C7871A" w:rsidRPr="00494DEE" w:rsidRDefault="00C7871A" w:rsidP="00C7871A">
      <w:pPr>
        <w:spacing w:line="257" w:lineRule="auto"/>
        <w:jc w:val="both"/>
        <w:rPr>
          <w:rFonts w:ascii="Arial" w:eastAsia="Arial" w:hAnsi="Arial" w:cs="Arial"/>
          <w:sz w:val="24"/>
          <w:szCs w:val="24"/>
        </w:rPr>
      </w:pPr>
    </w:p>
    <w:p w14:paraId="33509E68" w14:textId="22BB6296" w:rsidR="00C7871A" w:rsidRPr="00494DEE" w:rsidRDefault="00C7871A" w:rsidP="00C7871A">
      <w:pPr>
        <w:spacing w:line="257" w:lineRule="auto"/>
        <w:jc w:val="both"/>
        <w:rPr>
          <w:rFonts w:ascii="Arial" w:eastAsia="Arial" w:hAnsi="Arial" w:cs="Arial"/>
          <w:sz w:val="24"/>
          <w:szCs w:val="24"/>
        </w:rPr>
      </w:pPr>
    </w:p>
    <w:p w14:paraId="69FA9E8A" w14:textId="2A64E6D2" w:rsidR="4DB60DF0" w:rsidRPr="00494DEE" w:rsidRDefault="4DB60DF0" w:rsidP="4DB60DF0">
      <w:pPr>
        <w:pStyle w:val="ListParagraph"/>
        <w:numPr>
          <w:ilvl w:val="0"/>
          <w:numId w:val="12"/>
        </w:numPr>
        <w:spacing w:line="257" w:lineRule="auto"/>
        <w:jc w:val="both"/>
        <w:rPr>
          <w:rFonts w:ascii="Arial" w:eastAsia="Arial" w:hAnsi="Arial" w:cs="Arial"/>
          <w:b/>
          <w:bCs/>
          <w:sz w:val="24"/>
          <w:szCs w:val="24"/>
        </w:rPr>
      </w:pPr>
      <w:r w:rsidRPr="00494DEE">
        <w:rPr>
          <w:rFonts w:ascii="Arial" w:eastAsia="Arial" w:hAnsi="Arial" w:cs="Arial"/>
          <w:b/>
          <w:bCs/>
          <w:sz w:val="24"/>
          <w:szCs w:val="24"/>
        </w:rPr>
        <w:t xml:space="preserve">Finite State </w:t>
      </w:r>
      <w:proofErr w:type="gramStart"/>
      <w:r w:rsidRPr="00494DEE">
        <w:rPr>
          <w:rFonts w:ascii="Arial" w:eastAsia="Arial" w:hAnsi="Arial" w:cs="Arial"/>
          <w:b/>
          <w:bCs/>
          <w:sz w:val="24"/>
          <w:szCs w:val="24"/>
        </w:rPr>
        <w:t>Machine :</w:t>
      </w:r>
      <w:proofErr w:type="gramEnd"/>
      <w:r w:rsidRPr="00494DEE">
        <w:rPr>
          <w:rFonts w:ascii="Arial" w:eastAsia="Arial" w:hAnsi="Arial" w:cs="Arial"/>
          <w:b/>
          <w:bCs/>
          <w:sz w:val="24"/>
          <w:szCs w:val="24"/>
        </w:rPr>
        <w:t xml:space="preserve"> </w:t>
      </w:r>
    </w:p>
    <w:tbl>
      <w:tblPr>
        <w:tblW w:w="0" w:type="auto"/>
        <w:tblLayout w:type="fixed"/>
        <w:tblLook w:val="06A0" w:firstRow="1" w:lastRow="0" w:firstColumn="1" w:lastColumn="0" w:noHBand="1" w:noVBand="1"/>
      </w:tblPr>
      <w:tblGrid>
        <w:gridCol w:w="564"/>
        <w:gridCol w:w="3120"/>
        <w:gridCol w:w="2456"/>
        <w:gridCol w:w="3220"/>
      </w:tblGrid>
      <w:tr w:rsidR="4DB60DF0" w:rsidRPr="00494DEE" w14:paraId="22683C8D" w14:textId="77777777" w:rsidTr="54041D79">
        <w:trPr>
          <w:trHeight w:val="300"/>
        </w:trPr>
        <w:tc>
          <w:tcPr>
            <w:tcW w:w="564" w:type="dxa"/>
            <w:vAlign w:val="center"/>
          </w:tcPr>
          <w:p w14:paraId="0B43FBF0" w14:textId="003B3E3F" w:rsidR="4DB60DF0" w:rsidRPr="00494DEE" w:rsidRDefault="4DB60DF0">
            <w:pPr>
              <w:rPr>
                <w:rFonts w:ascii="Arial" w:hAnsi="Arial" w:cs="Arial"/>
                <w:sz w:val="24"/>
                <w:szCs w:val="24"/>
              </w:rPr>
            </w:pPr>
          </w:p>
        </w:tc>
        <w:tc>
          <w:tcPr>
            <w:tcW w:w="3120" w:type="dxa"/>
            <w:vAlign w:val="center"/>
          </w:tcPr>
          <w:p w14:paraId="52389493" w14:textId="76C1CC7F" w:rsidR="4DB60DF0" w:rsidRPr="00494DEE" w:rsidRDefault="4DB60DF0">
            <w:pPr>
              <w:rPr>
                <w:rFonts w:ascii="Arial" w:hAnsi="Arial" w:cs="Arial"/>
                <w:sz w:val="24"/>
                <w:szCs w:val="24"/>
              </w:rPr>
            </w:pPr>
          </w:p>
        </w:tc>
        <w:tc>
          <w:tcPr>
            <w:tcW w:w="2456" w:type="dxa"/>
            <w:vAlign w:val="center"/>
          </w:tcPr>
          <w:p w14:paraId="61FA3A0E" w14:textId="6DE1120B" w:rsidR="4DB60DF0" w:rsidRPr="00494DEE" w:rsidRDefault="4DB60DF0">
            <w:pPr>
              <w:rPr>
                <w:rFonts w:ascii="Arial" w:hAnsi="Arial" w:cs="Arial"/>
                <w:sz w:val="24"/>
                <w:szCs w:val="24"/>
              </w:rPr>
            </w:pPr>
          </w:p>
        </w:tc>
        <w:tc>
          <w:tcPr>
            <w:tcW w:w="3220" w:type="dxa"/>
            <w:vAlign w:val="center"/>
          </w:tcPr>
          <w:p w14:paraId="322EEA95" w14:textId="41EA8F19" w:rsidR="4DB60DF0" w:rsidRPr="00494DEE" w:rsidRDefault="4DB60DF0">
            <w:pPr>
              <w:rPr>
                <w:rFonts w:ascii="Arial" w:hAnsi="Arial" w:cs="Arial"/>
                <w:sz w:val="24"/>
                <w:szCs w:val="24"/>
              </w:rPr>
            </w:pPr>
          </w:p>
        </w:tc>
      </w:tr>
      <w:tr w:rsidR="4DB60DF0" w:rsidRPr="00494DEE" w14:paraId="40DD0AE0" w14:textId="77777777" w:rsidTr="4DB60DF0">
        <w:trPr>
          <w:trHeight w:val="2460"/>
        </w:trPr>
        <w:tc>
          <w:tcPr>
            <w:tcW w:w="564" w:type="dxa"/>
            <w:vAlign w:val="center"/>
          </w:tcPr>
          <w:p w14:paraId="3FC51D17" w14:textId="67BA945A" w:rsidR="4DB60DF0" w:rsidRPr="00494DEE" w:rsidRDefault="4DB60DF0">
            <w:pPr>
              <w:rPr>
                <w:rFonts w:ascii="Arial" w:hAnsi="Arial" w:cs="Arial"/>
                <w:sz w:val="24"/>
                <w:szCs w:val="24"/>
              </w:rPr>
            </w:pPr>
          </w:p>
        </w:tc>
        <w:tc>
          <w:tcPr>
            <w:tcW w:w="8796" w:type="dxa"/>
            <w:gridSpan w:val="3"/>
          </w:tcPr>
          <w:p w14:paraId="5DA5DC2C" w14:textId="5449CD2A" w:rsidR="4DB60DF0" w:rsidRPr="00494DEE" w:rsidRDefault="008846EF" w:rsidP="4DB60DF0">
            <w:pPr>
              <w:spacing w:line="257" w:lineRule="auto"/>
              <w:rPr>
                <w:rFonts w:ascii="Arial" w:hAnsi="Arial" w:cs="Arial"/>
                <w:sz w:val="24"/>
                <w:szCs w:val="24"/>
              </w:rPr>
            </w:pPr>
            <w:r w:rsidRPr="00494DEE">
              <w:rPr>
                <w:rFonts w:ascii="Arial" w:hAnsi="Arial" w:cs="Arial"/>
                <w:noProof/>
                <w:sz w:val="24"/>
                <w:szCs w:val="24"/>
              </w:rPr>
              <w:drawing>
                <wp:inline distT="0" distB="0" distL="0" distR="0" wp14:anchorId="07BC642F" wp14:editId="2816D5E8">
                  <wp:extent cx="5448300" cy="1696720"/>
                  <wp:effectExtent l="0" t="0" r="0" b="0"/>
                  <wp:docPr id="1647872312" name="Picture 1647872312" descr="A diagram of a pul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2312" name="Picture 1" descr="A diagram of a puls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448300" cy="1696720"/>
                          </a:xfrm>
                          <a:prstGeom prst="rect">
                            <a:avLst/>
                          </a:prstGeom>
                        </pic:spPr>
                      </pic:pic>
                    </a:graphicData>
                  </a:graphic>
                </wp:inline>
              </w:drawing>
            </w:r>
          </w:p>
        </w:tc>
      </w:tr>
      <w:tr w:rsidR="4DB60DF0" w:rsidRPr="00494DEE" w14:paraId="68A7FB14" w14:textId="77777777" w:rsidTr="4DB60DF0">
        <w:trPr>
          <w:trHeight w:val="45"/>
        </w:trPr>
        <w:tc>
          <w:tcPr>
            <w:tcW w:w="564" w:type="dxa"/>
            <w:vAlign w:val="center"/>
          </w:tcPr>
          <w:p w14:paraId="2F5A6FF6" w14:textId="5D8A4A2C" w:rsidR="4DB60DF0" w:rsidRPr="00494DEE" w:rsidRDefault="4DB60DF0">
            <w:pPr>
              <w:rPr>
                <w:rFonts w:ascii="Arial" w:hAnsi="Arial" w:cs="Arial"/>
                <w:sz w:val="24"/>
                <w:szCs w:val="24"/>
              </w:rPr>
            </w:pPr>
          </w:p>
        </w:tc>
        <w:tc>
          <w:tcPr>
            <w:tcW w:w="3120" w:type="dxa"/>
            <w:vAlign w:val="center"/>
          </w:tcPr>
          <w:p w14:paraId="24C0765A" w14:textId="3BFDD197" w:rsidR="4DB60DF0" w:rsidRPr="00494DEE" w:rsidRDefault="4DB60DF0">
            <w:pPr>
              <w:rPr>
                <w:rFonts w:ascii="Arial" w:hAnsi="Arial" w:cs="Arial"/>
                <w:sz w:val="24"/>
                <w:szCs w:val="24"/>
              </w:rPr>
            </w:pPr>
          </w:p>
        </w:tc>
        <w:tc>
          <w:tcPr>
            <w:tcW w:w="2456" w:type="dxa"/>
            <w:vAlign w:val="center"/>
          </w:tcPr>
          <w:p w14:paraId="2B073543" w14:textId="58BD7C86" w:rsidR="4DB60DF0" w:rsidRPr="00494DEE" w:rsidRDefault="4DB60DF0">
            <w:pPr>
              <w:rPr>
                <w:rFonts w:ascii="Arial" w:hAnsi="Arial" w:cs="Arial"/>
                <w:sz w:val="24"/>
                <w:szCs w:val="24"/>
              </w:rPr>
            </w:pPr>
          </w:p>
        </w:tc>
        <w:tc>
          <w:tcPr>
            <w:tcW w:w="3220" w:type="dxa"/>
            <w:vAlign w:val="center"/>
          </w:tcPr>
          <w:p w14:paraId="7DA4883D" w14:textId="63807B4B" w:rsidR="4DB60DF0" w:rsidRPr="00494DEE" w:rsidRDefault="4DB60DF0">
            <w:pPr>
              <w:rPr>
                <w:rFonts w:ascii="Arial" w:hAnsi="Arial" w:cs="Arial"/>
                <w:sz w:val="24"/>
                <w:szCs w:val="24"/>
              </w:rPr>
            </w:pPr>
          </w:p>
        </w:tc>
      </w:tr>
      <w:tr w:rsidR="4DB60DF0" w:rsidRPr="00494DEE" w14:paraId="14286679" w14:textId="77777777" w:rsidTr="4DB60DF0">
        <w:trPr>
          <w:trHeight w:val="450"/>
        </w:trPr>
        <w:tc>
          <w:tcPr>
            <w:tcW w:w="564" w:type="dxa"/>
            <w:vAlign w:val="center"/>
          </w:tcPr>
          <w:p w14:paraId="73C3A652" w14:textId="5BB7BFF0" w:rsidR="4DB60DF0" w:rsidRPr="00494DEE" w:rsidRDefault="4DB60DF0">
            <w:pPr>
              <w:rPr>
                <w:rFonts w:ascii="Arial" w:hAnsi="Arial" w:cs="Arial"/>
                <w:sz w:val="24"/>
                <w:szCs w:val="24"/>
              </w:rPr>
            </w:pPr>
          </w:p>
        </w:tc>
        <w:tc>
          <w:tcPr>
            <w:tcW w:w="3120" w:type="dxa"/>
            <w:vAlign w:val="center"/>
          </w:tcPr>
          <w:p w14:paraId="6118FD6E" w14:textId="5F57C264" w:rsidR="4DB60DF0" w:rsidRPr="00494DEE" w:rsidRDefault="4DB60DF0">
            <w:pPr>
              <w:rPr>
                <w:rFonts w:ascii="Arial" w:hAnsi="Arial" w:cs="Arial"/>
                <w:sz w:val="24"/>
                <w:szCs w:val="24"/>
              </w:rPr>
            </w:pPr>
          </w:p>
        </w:tc>
        <w:tc>
          <w:tcPr>
            <w:tcW w:w="2456" w:type="dxa"/>
          </w:tcPr>
          <w:p w14:paraId="04F21CEA" w14:textId="4CACAF02" w:rsidR="4DB60DF0" w:rsidRPr="00494DEE" w:rsidRDefault="4DB60DF0" w:rsidP="4DB60DF0">
            <w:pPr>
              <w:spacing w:line="257" w:lineRule="auto"/>
              <w:rPr>
                <w:rFonts w:ascii="Arial" w:hAnsi="Arial" w:cs="Arial"/>
                <w:sz w:val="24"/>
                <w:szCs w:val="24"/>
              </w:rPr>
            </w:pPr>
          </w:p>
        </w:tc>
        <w:tc>
          <w:tcPr>
            <w:tcW w:w="3220" w:type="dxa"/>
            <w:vAlign w:val="center"/>
          </w:tcPr>
          <w:p w14:paraId="504A0939" w14:textId="252B3551" w:rsidR="4DB60DF0" w:rsidRPr="00494DEE" w:rsidRDefault="4DB60DF0">
            <w:pPr>
              <w:rPr>
                <w:rFonts w:ascii="Arial" w:hAnsi="Arial" w:cs="Arial"/>
                <w:sz w:val="24"/>
                <w:szCs w:val="24"/>
              </w:rPr>
            </w:pPr>
          </w:p>
        </w:tc>
      </w:tr>
    </w:tbl>
    <w:p w14:paraId="5D9D0CC3" w14:textId="73DE52CE" w:rsidR="4DB60DF0" w:rsidRPr="00494DEE" w:rsidRDefault="4DB60DF0" w:rsidP="00394E94">
      <w:pPr>
        <w:spacing w:line="257" w:lineRule="auto"/>
        <w:jc w:val="both"/>
        <w:rPr>
          <w:rFonts w:ascii="Arial" w:hAnsi="Arial" w:cs="Arial"/>
          <w:sz w:val="24"/>
          <w:szCs w:val="24"/>
        </w:rPr>
      </w:pPr>
    </w:p>
    <w:p w14:paraId="40A2FF63" w14:textId="4327FC81" w:rsidR="4DB60DF0" w:rsidRPr="00494DEE" w:rsidRDefault="00394E94" w:rsidP="4DB60DF0">
      <w:pPr>
        <w:pStyle w:val="ListParagraph"/>
        <w:numPr>
          <w:ilvl w:val="0"/>
          <w:numId w:val="12"/>
        </w:numPr>
        <w:jc w:val="both"/>
        <w:rPr>
          <w:rFonts w:ascii="Arial" w:eastAsia="Arial" w:hAnsi="Arial" w:cs="Arial"/>
          <w:b/>
          <w:bCs/>
          <w:sz w:val="24"/>
          <w:szCs w:val="24"/>
        </w:rPr>
      </w:pPr>
      <w:r w:rsidRPr="00494DEE">
        <w:rPr>
          <w:rFonts w:ascii="Arial" w:hAnsi="Arial" w:cs="Arial"/>
          <w:noProof/>
          <w:sz w:val="24"/>
          <w:szCs w:val="24"/>
        </w:rPr>
        <w:drawing>
          <wp:anchor distT="0" distB="0" distL="114300" distR="114300" simplePos="0" relativeHeight="251658245" behindDoc="1" locked="0" layoutInCell="1" allowOverlap="1" wp14:anchorId="5E7E2EC3" wp14:editId="17776E08">
            <wp:simplePos x="0" y="0"/>
            <wp:positionH relativeFrom="margin">
              <wp:align>center</wp:align>
            </wp:positionH>
            <wp:positionV relativeFrom="paragraph">
              <wp:posOffset>258445</wp:posOffset>
            </wp:positionV>
            <wp:extent cx="4446270" cy="1981200"/>
            <wp:effectExtent l="0" t="0" r="0" b="0"/>
            <wp:wrapTight wrapText="bothSides">
              <wp:wrapPolygon edited="0">
                <wp:start x="0" y="0"/>
                <wp:lineTo x="0" y="21392"/>
                <wp:lineTo x="21470" y="21392"/>
                <wp:lineTo x="21470" y="0"/>
                <wp:lineTo x="0" y="0"/>
              </wp:wrapPolygon>
            </wp:wrapTight>
            <wp:docPr id="1806982628" name="Picture 180698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46270" cy="1981200"/>
                    </a:xfrm>
                    <a:prstGeom prst="rect">
                      <a:avLst/>
                    </a:prstGeom>
                  </pic:spPr>
                </pic:pic>
              </a:graphicData>
            </a:graphic>
            <wp14:sizeRelH relativeFrom="margin">
              <wp14:pctWidth>0</wp14:pctWidth>
            </wp14:sizeRelH>
            <wp14:sizeRelV relativeFrom="margin">
              <wp14:pctHeight>0</wp14:pctHeight>
            </wp14:sizeRelV>
          </wp:anchor>
        </w:drawing>
      </w:r>
      <w:r w:rsidR="4DB60DF0" w:rsidRPr="00494DEE">
        <w:rPr>
          <w:rFonts w:ascii="Arial" w:eastAsia="Arial" w:hAnsi="Arial" w:cs="Arial"/>
          <w:b/>
          <w:bCs/>
          <w:sz w:val="24"/>
          <w:szCs w:val="24"/>
        </w:rPr>
        <w:t>Expected Waveforms:</w:t>
      </w:r>
    </w:p>
    <w:p w14:paraId="3FCBCAE4" w14:textId="4C421043" w:rsidR="4DB60DF0" w:rsidRPr="00494DEE" w:rsidRDefault="4DB60DF0" w:rsidP="4DB60DF0">
      <w:pPr>
        <w:jc w:val="both"/>
        <w:rPr>
          <w:rFonts w:ascii="Arial" w:hAnsi="Arial" w:cs="Arial"/>
          <w:b/>
          <w:bCs/>
          <w:sz w:val="24"/>
          <w:szCs w:val="24"/>
        </w:rPr>
      </w:pPr>
    </w:p>
    <w:p w14:paraId="4C98432D" w14:textId="5511AF23" w:rsidR="4DB60DF0" w:rsidRPr="00494DEE" w:rsidRDefault="4DB60DF0" w:rsidP="4DB60DF0">
      <w:pPr>
        <w:jc w:val="both"/>
        <w:rPr>
          <w:rFonts w:ascii="Arial" w:hAnsi="Arial" w:cs="Arial"/>
          <w:b/>
          <w:bCs/>
          <w:sz w:val="24"/>
          <w:szCs w:val="24"/>
          <w:u w:val="single"/>
        </w:rPr>
      </w:pPr>
    </w:p>
    <w:p w14:paraId="291C7ABA" w14:textId="77777777" w:rsidR="00394E94" w:rsidRPr="00494DEE" w:rsidRDefault="00394E94" w:rsidP="4DB60DF0">
      <w:pPr>
        <w:jc w:val="both"/>
        <w:rPr>
          <w:rFonts w:ascii="Arial" w:hAnsi="Arial" w:cs="Arial"/>
          <w:b/>
          <w:bCs/>
          <w:sz w:val="24"/>
          <w:szCs w:val="24"/>
          <w:u w:val="single"/>
        </w:rPr>
      </w:pPr>
    </w:p>
    <w:p w14:paraId="52F7846D" w14:textId="77777777" w:rsidR="00394E94" w:rsidRPr="00494DEE" w:rsidRDefault="00394E94" w:rsidP="4DB60DF0">
      <w:pPr>
        <w:jc w:val="both"/>
        <w:rPr>
          <w:rFonts w:ascii="Arial" w:hAnsi="Arial" w:cs="Arial"/>
          <w:b/>
          <w:bCs/>
          <w:sz w:val="24"/>
          <w:szCs w:val="24"/>
          <w:u w:val="single"/>
        </w:rPr>
      </w:pPr>
    </w:p>
    <w:p w14:paraId="2784C577" w14:textId="77777777" w:rsidR="00394E94" w:rsidRPr="00494DEE" w:rsidRDefault="00394E94" w:rsidP="4DB60DF0">
      <w:pPr>
        <w:jc w:val="both"/>
        <w:rPr>
          <w:rFonts w:ascii="Arial" w:hAnsi="Arial" w:cs="Arial"/>
          <w:b/>
          <w:bCs/>
          <w:sz w:val="24"/>
          <w:szCs w:val="24"/>
          <w:u w:val="single"/>
        </w:rPr>
      </w:pPr>
    </w:p>
    <w:p w14:paraId="66283B21" w14:textId="77777777" w:rsidR="00394E94" w:rsidRPr="00494DEE" w:rsidRDefault="00394E94" w:rsidP="4DB60DF0">
      <w:pPr>
        <w:jc w:val="both"/>
        <w:rPr>
          <w:rFonts w:ascii="Arial" w:hAnsi="Arial" w:cs="Arial"/>
          <w:b/>
          <w:bCs/>
          <w:sz w:val="24"/>
          <w:szCs w:val="24"/>
          <w:u w:val="single"/>
        </w:rPr>
      </w:pPr>
    </w:p>
    <w:p w14:paraId="1F13DB25" w14:textId="5511AF23" w:rsidR="4DB60DF0" w:rsidRPr="00494DEE" w:rsidRDefault="4DB60DF0" w:rsidP="4DB60DF0">
      <w:pPr>
        <w:jc w:val="both"/>
        <w:rPr>
          <w:rFonts w:ascii="Arial" w:hAnsi="Arial" w:cs="Arial"/>
          <w:b/>
          <w:bCs/>
          <w:sz w:val="24"/>
          <w:szCs w:val="24"/>
          <w:u w:val="single"/>
        </w:rPr>
      </w:pPr>
    </w:p>
    <w:p w14:paraId="470BC7CC" w14:textId="327C9365" w:rsidR="005F0CB3" w:rsidRPr="00494DEE" w:rsidRDefault="009F7C35" w:rsidP="005F0CB3">
      <w:pPr>
        <w:ind w:left="360"/>
        <w:rPr>
          <w:rFonts w:ascii="Arial" w:hAnsi="Arial" w:cs="Arial"/>
          <w:b/>
          <w:bCs/>
          <w:sz w:val="24"/>
          <w:szCs w:val="24"/>
        </w:rPr>
      </w:pPr>
      <w:r w:rsidRPr="00494DEE">
        <w:rPr>
          <w:rFonts w:ascii="Arial" w:hAnsi="Arial" w:cs="Arial"/>
          <w:b/>
          <w:bCs/>
          <w:sz w:val="24"/>
          <w:szCs w:val="24"/>
        </w:rPr>
        <w:t>4.</w:t>
      </w:r>
      <w:r w:rsidR="005F0CB3" w:rsidRPr="00494DEE">
        <w:rPr>
          <w:rFonts w:ascii="Arial" w:hAnsi="Arial" w:cs="Arial"/>
          <w:b/>
          <w:bCs/>
          <w:sz w:val="24"/>
          <w:szCs w:val="24"/>
        </w:rPr>
        <w:t>Load Register:</w:t>
      </w:r>
    </w:p>
    <w:p w14:paraId="29FCA68A" w14:textId="77777777" w:rsidR="005F0CB3" w:rsidRPr="00494DEE" w:rsidRDefault="005F0CB3" w:rsidP="005F0CB3">
      <w:pPr>
        <w:pStyle w:val="ListParagraph"/>
        <w:rPr>
          <w:rFonts w:ascii="Arial" w:hAnsi="Arial" w:cs="Arial"/>
          <w:b/>
          <w:bCs/>
          <w:sz w:val="24"/>
          <w:szCs w:val="24"/>
        </w:rPr>
      </w:pPr>
      <w:r w:rsidRPr="00494DEE">
        <w:rPr>
          <w:rFonts w:ascii="Arial" w:hAnsi="Arial" w:cs="Arial"/>
          <w:b/>
          <w:bCs/>
          <w:noProof/>
          <w:sz w:val="24"/>
          <w:szCs w:val="24"/>
        </w:rPr>
        <w:drawing>
          <wp:anchor distT="0" distB="0" distL="114300" distR="114300" simplePos="0" relativeHeight="251658247" behindDoc="1" locked="0" layoutInCell="1" allowOverlap="1" wp14:anchorId="38004BFD" wp14:editId="7E700CDC">
            <wp:simplePos x="0" y="0"/>
            <wp:positionH relativeFrom="margin">
              <wp:posOffset>933450</wp:posOffset>
            </wp:positionH>
            <wp:positionV relativeFrom="paragraph">
              <wp:posOffset>14605</wp:posOffset>
            </wp:positionV>
            <wp:extent cx="3857625" cy="2324100"/>
            <wp:effectExtent l="0" t="0" r="9525" b="0"/>
            <wp:wrapTight wrapText="bothSides">
              <wp:wrapPolygon edited="0">
                <wp:start x="0" y="0"/>
                <wp:lineTo x="0" y="21423"/>
                <wp:lineTo x="21547" y="21423"/>
                <wp:lineTo x="21547" y="0"/>
                <wp:lineTo x="0" y="0"/>
              </wp:wrapPolygon>
            </wp:wrapTight>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57625" cy="2324100"/>
                    </a:xfrm>
                    <a:prstGeom prst="rect">
                      <a:avLst/>
                    </a:prstGeom>
                  </pic:spPr>
                </pic:pic>
              </a:graphicData>
            </a:graphic>
          </wp:anchor>
        </w:drawing>
      </w:r>
    </w:p>
    <w:p w14:paraId="5C8DD645" w14:textId="77777777" w:rsidR="005F0CB3" w:rsidRPr="00494DEE" w:rsidRDefault="005F0CB3" w:rsidP="005F0CB3">
      <w:pPr>
        <w:pStyle w:val="ListParagraph"/>
        <w:rPr>
          <w:rFonts w:ascii="Arial" w:hAnsi="Arial" w:cs="Arial"/>
          <w:b/>
          <w:bCs/>
          <w:sz w:val="24"/>
          <w:szCs w:val="24"/>
        </w:rPr>
      </w:pPr>
    </w:p>
    <w:p w14:paraId="4862029D" w14:textId="77777777" w:rsidR="005F0CB3" w:rsidRPr="00494DEE" w:rsidRDefault="005F0CB3" w:rsidP="005F0CB3">
      <w:pPr>
        <w:pStyle w:val="ListParagraph"/>
        <w:rPr>
          <w:rFonts w:ascii="Arial" w:hAnsi="Arial" w:cs="Arial"/>
          <w:b/>
          <w:bCs/>
          <w:sz w:val="24"/>
          <w:szCs w:val="24"/>
        </w:rPr>
      </w:pPr>
    </w:p>
    <w:p w14:paraId="730B09F0" w14:textId="77777777" w:rsidR="005F0CB3" w:rsidRPr="00494DEE" w:rsidRDefault="005F0CB3" w:rsidP="005F0CB3">
      <w:pPr>
        <w:pStyle w:val="ListParagraph"/>
        <w:rPr>
          <w:rFonts w:ascii="Arial" w:hAnsi="Arial" w:cs="Arial"/>
          <w:b/>
          <w:bCs/>
          <w:sz w:val="24"/>
          <w:szCs w:val="24"/>
        </w:rPr>
      </w:pPr>
    </w:p>
    <w:p w14:paraId="09893247" w14:textId="77777777" w:rsidR="005F0CB3" w:rsidRPr="00494DEE" w:rsidRDefault="005F0CB3" w:rsidP="005F0CB3">
      <w:pPr>
        <w:pStyle w:val="ListParagraph"/>
        <w:rPr>
          <w:rFonts w:ascii="Arial" w:hAnsi="Arial" w:cs="Arial"/>
          <w:b/>
          <w:bCs/>
          <w:sz w:val="24"/>
          <w:szCs w:val="24"/>
        </w:rPr>
      </w:pPr>
    </w:p>
    <w:p w14:paraId="6F5A8B75" w14:textId="77777777" w:rsidR="005F0CB3" w:rsidRPr="00494DEE" w:rsidRDefault="005F0CB3" w:rsidP="005F0CB3">
      <w:pPr>
        <w:pStyle w:val="ListParagraph"/>
        <w:rPr>
          <w:rFonts w:ascii="Arial" w:hAnsi="Arial" w:cs="Arial"/>
          <w:b/>
          <w:bCs/>
          <w:sz w:val="24"/>
          <w:szCs w:val="24"/>
        </w:rPr>
      </w:pPr>
    </w:p>
    <w:p w14:paraId="7FA4F425" w14:textId="77777777" w:rsidR="005F0CB3" w:rsidRPr="00494DEE" w:rsidRDefault="005F0CB3" w:rsidP="005F0CB3">
      <w:pPr>
        <w:pStyle w:val="ListParagraph"/>
        <w:rPr>
          <w:rFonts w:ascii="Arial" w:hAnsi="Arial" w:cs="Arial"/>
          <w:b/>
          <w:bCs/>
          <w:sz w:val="24"/>
          <w:szCs w:val="24"/>
        </w:rPr>
      </w:pPr>
    </w:p>
    <w:p w14:paraId="76373E54" w14:textId="77777777" w:rsidR="005F0CB3" w:rsidRPr="00494DEE" w:rsidRDefault="005F0CB3" w:rsidP="005F0CB3">
      <w:pPr>
        <w:pStyle w:val="ListParagraph"/>
        <w:rPr>
          <w:rFonts w:ascii="Arial" w:hAnsi="Arial" w:cs="Arial"/>
          <w:b/>
          <w:bCs/>
          <w:sz w:val="24"/>
          <w:szCs w:val="24"/>
        </w:rPr>
      </w:pPr>
    </w:p>
    <w:p w14:paraId="405F0557" w14:textId="77777777" w:rsidR="005F0CB3" w:rsidRPr="00494DEE" w:rsidRDefault="005F0CB3" w:rsidP="005F0CB3">
      <w:pPr>
        <w:pStyle w:val="ListParagraph"/>
        <w:rPr>
          <w:rFonts w:ascii="Arial" w:hAnsi="Arial" w:cs="Arial"/>
          <w:b/>
          <w:bCs/>
          <w:sz w:val="24"/>
          <w:szCs w:val="24"/>
        </w:rPr>
      </w:pPr>
    </w:p>
    <w:p w14:paraId="185CB8F1" w14:textId="77777777" w:rsidR="005F0CB3" w:rsidRPr="00494DEE" w:rsidRDefault="005F0CB3" w:rsidP="005F0CB3">
      <w:pPr>
        <w:pStyle w:val="ListParagraph"/>
        <w:rPr>
          <w:rFonts w:ascii="Arial" w:hAnsi="Arial" w:cs="Arial"/>
          <w:b/>
          <w:bCs/>
          <w:sz w:val="24"/>
          <w:szCs w:val="24"/>
        </w:rPr>
      </w:pPr>
    </w:p>
    <w:p w14:paraId="382FC354" w14:textId="77777777" w:rsidR="005F0CB3" w:rsidRPr="00494DEE" w:rsidRDefault="005F0CB3" w:rsidP="005F0CB3">
      <w:pPr>
        <w:pStyle w:val="ListParagraph"/>
        <w:rPr>
          <w:rFonts w:ascii="Arial" w:hAnsi="Arial" w:cs="Arial"/>
          <w:b/>
          <w:bCs/>
          <w:sz w:val="24"/>
          <w:szCs w:val="24"/>
        </w:rPr>
      </w:pPr>
    </w:p>
    <w:p w14:paraId="1B6535D3" w14:textId="77777777" w:rsidR="005F0CB3" w:rsidRPr="00494DEE" w:rsidRDefault="005F0CB3" w:rsidP="005F0CB3">
      <w:pPr>
        <w:pStyle w:val="ListParagraph"/>
        <w:rPr>
          <w:rFonts w:ascii="Arial" w:hAnsi="Arial" w:cs="Arial"/>
          <w:b/>
          <w:bCs/>
          <w:sz w:val="24"/>
          <w:szCs w:val="24"/>
        </w:rPr>
      </w:pPr>
    </w:p>
    <w:p w14:paraId="14CE9DFF" w14:textId="77777777" w:rsidR="005F0CB3" w:rsidRPr="00494DEE" w:rsidRDefault="005F0CB3" w:rsidP="005F0CB3">
      <w:pPr>
        <w:pStyle w:val="ListParagraph"/>
        <w:rPr>
          <w:rFonts w:ascii="Arial" w:hAnsi="Arial" w:cs="Arial"/>
          <w:b/>
          <w:bCs/>
          <w:sz w:val="24"/>
          <w:szCs w:val="24"/>
        </w:rPr>
      </w:pPr>
    </w:p>
    <w:p w14:paraId="558FF7E8"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The Load Register is just a basic register with </w:t>
      </w:r>
      <w:proofErr w:type="gramStart"/>
      <w:r w:rsidRPr="00494DEE">
        <w:rPr>
          <w:rFonts w:ascii="Arial" w:hAnsi="Arial" w:cs="Arial"/>
          <w:sz w:val="24"/>
          <w:szCs w:val="24"/>
        </w:rPr>
        <w:t>and</w:t>
      </w:r>
      <w:proofErr w:type="gramEnd"/>
      <w:r w:rsidRPr="00494DEE">
        <w:rPr>
          <w:rFonts w:ascii="Arial" w:hAnsi="Arial" w:cs="Arial"/>
          <w:sz w:val="24"/>
          <w:szCs w:val="24"/>
        </w:rPr>
        <w:t xml:space="preserve"> added signal of Load.</w:t>
      </w:r>
    </w:p>
    <w:p w14:paraId="0F2668EF"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Like a normal register it stores input values, </w:t>
      </w:r>
      <w:proofErr w:type="spellStart"/>
      <w:r w:rsidRPr="00494DEE">
        <w:rPr>
          <w:rFonts w:ascii="Arial" w:hAnsi="Arial" w:cs="Arial"/>
          <w:sz w:val="24"/>
          <w:szCs w:val="24"/>
        </w:rPr>
        <w:t>D_in</w:t>
      </w:r>
      <w:proofErr w:type="spellEnd"/>
      <w:r w:rsidRPr="00494DEE">
        <w:rPr>
          <w:rFonts w:ascii="Arial" w:hAnsi="Arial" w:cs="Arial"/>
          <w:sz w:val="24"/>
          <w:szCs w:val="24"/>
        </w:rPr>
        <w:t xml:space="preserve">, and sends it as output, </w:t>
      </w:r>
      <w:proofErr w:type="spellStart"/>
      <w:r w:rsidRPr="00494DEE">
        <w:rPr>
          <w:rFonts w:ascii="Arial" w:hAnsi="Arial" w:cs="Arial"/>
          <w:sz w:val="24"/>
          <w:szCs w:val="24"/>
        </w:rPr>
        <w:t>D_out</w:t>
      </w:r>
      <w:proofErr w:type="spellEnd"/>
      <w:r w:rsidRPr="00494DEE">
        <w:rPr>
          <w:rFonts w:ascii="Arial" w:hAnsi="Arial" w:cs="Arial"/>
          <w:sz w:val="24"/>
          <w:szCs w:val="24"/>
        </w:rPr>
        <w:t>.</w:t>
      </w:r>
    </w:p>
    <w:p w14:paraId="4F9450A5"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But the output is active only when there is 1 single high ‘Load’ pulse.</w:t>
      </w:r>
    </w:p>
    <w:p w14:paraId="07E6B026"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The </w:t>
      </w:r>
      <w:proofErr w:type="spellStart"/>
      <w:r w:rsidRPr="00494DEE">
        <w:rPr>
          <w:rFonts w:ascii="Arial" w:hAnsi="Arial" w:cs="Arial"/>
          <w:sz w:val="24"/>
          <w:szCs w:val="24"/>
        </w:rPr>
        <w:t>clk</w:t>
      </w:r>
      <w:proofErr w:type="spellEnd"/>
      <w:r w:rsidRPr="00494DEE">
        <w:rPr>
          <w:rFonts w:ascii="Arial" w:hAnsi="Arial" w:cs="Arial"/>
          <w:sz w:val="24"/>
          <w:szCs w:val="24"/>
        </w:rPr>
        <w:t xml:space="preserve"> is the clock signal and </w:t>
      </w:r>
      <w:proofErr w:type="spellStart"/>
      <w:r w:rsidRPr="00494DEE">
        <w:rPr>
          <w:rFonts w:ascii="Arial" w:hAnsi="Arial" w:cs="Arial"/>
          <w:sz w:val="24"/>
          <w:szCs w:val="24"/>
        </w:rPr>
        <w:t>rst</w:t>
      </w:r>
      <w:proofErr w:type="spellEnd"/>
      <w:r w:rsidRPr="00494DEE">
        <w:rPr>
          <w:rFonts w:ascii="Arial" w:hAnsi="Arial" w:cs="Arial"/>
          <w:sz w:val="24"/>
          <w:szCs w:val="24"/>
        </w:rPr>
        <w:t xml:space="preserve"> is the reset signal.</w:t>
      </w:r>
    </w:p>
    <w:p w14:paraId="166890A0" w14:textId="77777777" w:rsidR="005F0CB3" w:rsidRPr="00494DEE" w:rsidRDefault="005F0CB3" w:rsidP="00A15212">
      <w:pPr>
        <w:jc w:val="both"/>
        <w:rPr>
          <w:rFonts w:ascii="Arial" w:hAnsi="Arial" w:cs="Arial"/>
          <w:b/>
          <w:bCs/>
          <w:sz w:val="24"/>
          <w:szCs w:val="24"/>
          <w:u w:val="single"/>
        </w:rPr>
      </w:pPr>
    </w:p>
    <w:p w14:paraId="25B5B5CA" w14:textId="77777777" w:rsidR="005F0CB3" w:rsidRPr="00494DEE" w:rsidRDefault="005F0CB3" w:rsidP="00A15212">
      <w:pPr>
        <w:jc w:val="both"/>
        <w:rPr>
          <w:rFonts w:ascii="Arial" w:hAnsi="Arial" w:cs="Arial"/>
          <w:b/>
          <w:bCs/>
          <w:sz w:val="24"/>
          <w:szCs w:val="24"/>
          <w:u w:val="single"/>
        </w:rPr>
      </w:pPr>
    </w:p>
    <w:p w14:paraId="02AD3D99" w14:textId="66129E2E" w:rsidR="00323C99" w:rsidRPr="00494DEE" w:rsidRDefault="009F7C35" w:rsidP="00A15212">
      <w:pPr>
        <w:jc w:val="both"/>
        <w:rPr>
          <w:rFonts w:ascii="Arial" w:hAnsi="Arial" w:cs="Arial"/>
          <w:b/>
          <w:bCs/>
          <w:sz w:val="24"/>
          <w:szCs w:val="24"/>
          <w:u w:val="single"/>
        </w:rPr>
      </w:pPr>
      <w:r w:rsidRPr="00494DEE">
        <w:rPr>
          <w:rFonts w:ascii="Arial" w:hAnsi="Arial" w:cs="Arial"/>
          <w:b/>
          <w:bCs/>
          <w:sz w:val="24"/>
          <w:szCs w:val="24"/>
          <w:u w:val="single"/>
        </w:rPr>
        <w:t>5.</w:t>
      </w:r>
      <w:r w:rsidR="00323C99" w:rsidRPr="00494DEE">
        <w:rPr>
          <w:rFonts w:ascii="Arial" w:hAnsi="Arial" w:cs="Arial"/>
          <w:b/>
          <w:bCs/>
          <w:sz w:val="24"/>
          <w:szCs w:val="24"/>
          <w:u w:val="single"/>
        </w:rPr>
        <w:t>VERIFY MODULE:</w:t>
      </w:r>
    </w:p>
    <w:p w14:paraId="1BB8BA59" w14:textId="57A49F10" w:rsidR="00323C99" w:rsidRPr="00494DEE" w:rsidRDefault="00323C99" w:rsidP="007942F0">
      <w:pPr>
        <w:ind w:left="360"/>
        <w:jc w:val="both"/>
        <w:rPr>
          <w:rFonts w:ascii="Arial" w:hAnsi="Arial" w:cs="Arial"/>
          <w:noProof/>
          <w:sz w:val="24"/>
          <w:szCs w:val="24"/>
        </w:rPr>
      </w:pPr>
      <w:r w:rsidRPr="00494DEE">
        <w:rPr>
          <w:rFonts w:ascii="Arial" w:hAnsi="Arial" w:cs="Arial"/>
          <w:noProof/>
          <w:sz w:val="24"/>
          <w:szCs w:val="24"/>
        </w:rPr>
        <w:drawing>
          <wp:inline distT="0" distB="0" distL="0" distR="0" wp14:anchorId="12B7F329" wp14:editId="35F82AD6">
            <wp:extent cx="5943600" cy="1729105"/>
            <wp:effectExtent l="0" t="0" r="0" b="0"/>
            <wp:docPr id="492876973" name="Picture 492876973"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6973" name="Picture 9" descr="A picture containing text, diagram, line, fo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25F3EA42" w14:textId="78CFE4A0" w:rsidR="00323C99" w:rsidRPr="00494DEE" w:rsidRDefault="00323C99" w:rsidP="007942F0">
      <w:pPr>
        <w:pStyle w:val="ListParagraph"/>
        <w:numPr>
          <w:ilvl w:val="0"/>
          <w:numId w:val="7"/>
        </w:numPr>
        <w:ind w:left="1080"/>
        <w:jc w:val="both"/>
        <w:rPr>
          <w:rFonts w:ascii="Arial" w:hAnsi="Arial" w:cs="Arial"/>
          <w:noProof/>
          <w:sz w:val="24"/>
          <w:szCs w:val="24"/>
        </w:rPr>
      </w:pPr>
      <w:r w:rsidRPr="00494DEE">
        <w:rPr>
          <w:rFonts w:ascii="Arial" w:hAnsi="Arial" w:cs="Arial"/>
          <w:noProof/>
          <w:sz w:val="24"/>
          <w:szCs w:val="24"/>
        </w:rPr>
        <w:t xml:space="preserve">This module calculates sum of the three </w:t>
      </w:r>
      <w:r w:rsidR="3D48BC41" w:rsidRPr="00494DEE">
        <w:rPr>
          <w:rFonts w:ascii="Arial" w:hAnsi="Arial" w:cs="Arial"/>
          <w:noProof/>
          <w:sz w:val="24"/>
          <w:szCs w:val="24"/>
        </w:rPr>
        <w:t xml:space="preserve">4 bit </w:t>
      </w:r>
      <w:r w:rsidR="7C3CCD8D" w:rsidRPr="00494DEE">
        <w:rPr>
          <w:rFonts w:ascii="Arial" w:hAnsi="Arial" w:cs="Arial"/>
          <w:noProof/>
          <w:sz w:val="24"/>
          <w:szCs w:val="24"/>
        </w:rPr>
        <w:t>Hex random</w:t>
      </w:r>
      <w:r w:rsidRPr="00494DEE">
        <w:rPr>
          <w:rFonts w:ascii="Arial" w:hAnsi="Arial" w:cs="Arial"/>
          <w:noProof/>
          <w:sz w:val="24"/>
          <w:szCs w:val="24"/>
        </w:rPr>
        <w:t xml:space="preserve"> numbers which are shifted by a value of key and compares this value with the player entered value and generates a signal, compare indicating whether both are equal or not. </w:t>
      </w:r>
    </w:p>
    <w:p w14:paraId="18D19C2F" w14:textId="0D68AD32" w:rsidR="00323C99" w:rsidRPr="00494DEE" w:rsidRDefault="00323C99" w:rsidP="007942F0">
      <w:pPr>
        <w:pStyle w:val="ListParagraph"/>
        <w:numPr>
          <w:ilvl w:val="0"/>
          <w:numId w:val="7"/>
        </w:numPr>
        <w:ind w:left="1080"/>
        <w:jc w:val="both"/>
        <w:rPr>
          <w:rFonts w:ascii="Arial" w:hAnsi="Arial" w:cs="Arial"/>
          <w:noProof/>
          <w:sz w:val="24"/>
          <w:szCs w:val="24"/>
        </w:rPr>
      </w:pPr>
      <w:r w:rsidRPr="00494DEE">
        <w:rPr>
          <w:rFonts w:ascii="Arial" w:hAnsi="Arial" w:cs="Arial"/>
          <w:noProof/>
          <w:sz w:val="24"/>
          <w:szCs w:val="24"/>
        </w:rPr>
        <w:t>This module has 5 inputs namely, RNG_1_OUT(4bits), RNG_2_OUT(4bits), RNG_3_OUT(4bits), Key_OUT(4bits) coming from RNG_Project module and LR(6bits[Player entered value]) coming from the BCD_Binary module.</w:t>
      </w:r>
    </w:p>
    <w:p w14:paraId="594AB18D" w14:textId="2566FFA7"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6.</w:t>
      </w:r>
      <w:r w:rsidR="00323C99" w:rsidRPr="00494DEE">
        <w:rPr>
          <w:rFonts w:ascii="Arial" w:hAnsi="Arial" w:cs="Arial"/>
          <w:b/>
          <w:bCs/>
          <w:noProof/>
          <w:sz w:val="24"/>
          <w:szCs w:val="24"/>
          <w:u w:val="single"/>
        </w:rPr>
        <w:t>Binary to BCD:</w:t>
      </w:r>
    </w:p>
    <w:p w14:paraId="44198FA8" w14:textId="2B6F80CF" w:rsidR="00323C99" w:rsidRPr="00494DEE" w:rsidRDefault="004B709A" w:rsidP="007942F0">
      <w:pPr>
        <w:ind w:left="720"/>
        <w:rPr>
          <w:rFonts w:ascii="Arial" w:hAnsi="Arial" w:cs="Arial"/>
          <w:noProof/>
          <w:sz w:val="24"/>
          <w:szCs w:val="24"/>
        </w:rPr>
      </w:pPr>
      <w:r w:rsidRPr="00494DEE">
        <w:rPr>
          <w:rFonts w:ascii="Arial" w:hAnsi="Arial" w:cs="Arial"/>
          <w:noProof/>
          <w:sz w:val="24"/>
          <w:szCs w:val="24"/>
        </w:rPr>
        <w:t xml:space="preserve">                 </w:t>
      </w:r>
      <w:r w:rsidR="00323C99" w:rsidRPr="00494DEE">
        <w:rPr>
          <w:rFonts w:ascii="Arial" w:hAnsi="Arial" w:cs="Arial"/>
          <w:noProof/>
          <w:sz w:val="24"/>
          <w:szCs w:val="24"/>
        </w:rPr>
        <w:drawing>
          <wp:inline distT="0" distB="0" distL="0" distR="0" wp14:anchorId="0C901D66" wp14:editId="0FC49ABD">
            <wp:extent cx="5059680" cy="1569720"/>
            <wp:effectExtent l="0" t="0" r="7620" b="0"/>
            <wp:docPr id="1929067901" name="Picture 1929067901" descr="A picture containing line, diagram,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7901" name="Picture 16" descr="A picture containing line, diagram, text, fo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9680" cy="1569720"/>
                    </a:xfrm>
                    <a:prstGeom prst="rect">
                      <a:avLst/>
                    </a:prstGeom>
                    <a:noFill/>
                    <a:ln>
                      <a:noFill/>
                    </a:ln>
                  </pic:spPr>
                </pic:pic>
              </a:graphicData>
            </a:graphic>
          </wp:inline>
        </w:drawing>
      </w:r>
    </w:p>
    <w:p w14:paraId="767CF6BE" w14:textId="4AA63282" w:rsidR="00F20E2E" w:rsidRPr="00494DEE" w:rsidRDefault="00323C99" w:rsidP="00CE0C07">
      <w:pPr>
        <w:ind w:left="720"/>
        <w:jc w:val="both"/>
        <w:rPr>
          <w:rFonts w:ascii="Arial" w:hAnsi="Arial" w:cs="Arial"/>
          <w:sz w:val="24"/>
          <w:szCs w:val="24"/>
        </w:rPr>
      </w:pPr>
      <w:r w:rsidRPr="00494DEE">
        <w:rPr>
          <w:rFonts w:ascii="Arial" w:hAnsi="Arial" w:cs="Arial"/>
          <w:noProof/>
          <w:sz w:val="24"/>
          <w:szCs w:val="24"/>
        </w:rPr>
        <w:t>binary_BCD:This module converts a binary number to a BCD number. This is a sequential module with inputs-rst(reset), clk(clock), binary(6bits) and outputs-Ones(4bits), Tens(4bits).</w:t>
      </w:r>
    </w:p>
    <w:p w14:paraId="7584160E" w14:textId="77777777" w:rsidR="00F20E2E" w:rsidRPr="00494DEE" w:rsidRDefault="00F20E2E" w:rsidP="60755CAA">
      <w:pPr>
        <w:jc w:val="both"/>
        <w:rPr>
          <w:rFonts w:ascii="Arial" w:hAnsi="Arial" w:cs="Arial"/>
          <w:b/>
          <w:bCs/>
          <w:noProof/>
          <w:sz w:val="24"/>
          <w:szCs w:val="24"/>
        </w:rPr>
      </w:pPr>
    </w:p>
    <w:p w14:paraId="2DC90888" w14:textId="40216573"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7.</w:t>
      </w:r>
      <w:r w:rsidR="00323C99" w:rsidRPr="00494DEE">
        <w:rPr>
          <w:rFonts w:ascii="Arial" w:hAnsi="Arial" w:cs="Arial"/>
          <w:b/>
          <w:bCs/>
          <w:noProof/>
          <w:sz w:val="24"/>
          <w:szCs w:val="24"/>
          <w:u w:val="single"/>
        </w:rPr>
        <w:t>BCD_Binary:</w:t>
      </w:r>
    </w:p>
    <w:p w14:paraId="1B1BE699" w14:textId="6357AB5F"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r w:rsidR="00323C99" w:rsidRPr="00494DEE">
        <w:rPr>
          <w:rFonts w:ascii="Arial" w:hAnsi="Arial" w:cs="Arial"/>
          <w:noProof/>
          <w:sz w:val="24"/>
          <w:szCs w:val="24"/>
        </w:rPr>
        <w:drawing>
          <wp:inline distT="0" distB="0" distL="0" distR="0" wp14:anchorId="0470FF7C" wp14:editId="7E05DBB6">
            <wp:extent cx="4735195" cy="1567815"/>
            <wp:effectExtent l="0" t="0" r="0" b="0"/>
            <wp:docPr id="1733413143" name="Picture 1733413143"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3143" name="Picture 11" descr="A picture containing text, line, diagram, fo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5195" cy="1567815"/>
                    </a:xfrm>
                    <a:prstGeom prst="rect">
                      <a:avLst/>
                    </a:prstGeom>
                    <a:noFill/>
                    <a:ln>
                      <a:noFill/>
                    </a:ln>
                  </pic:spPr>
                </pic:pic>
              </a:graphicData>
            </a:graphic>
          </wp:inline>
        </w:drawing>
      </w:r>
    </w:p>
    <w:p w14:paraId="416A6CC5" w14:textId="6B4331A6" w:rsidR="00323C99" w:rsidRPr="00494DEE" w:rsidRDefault="00323C99" w:rsidP="007942F0">
      <w:pPr>
        <w:ind w:left="720"/>
        <w:jc w:val="both"/>
        <w:rPr>
          <w:rFonts w:ascii="Arial" w:hAnsi="Arial" w:cs="Arial"/>
          <w:noProof/>
          <w:sz w:val="24"/>
          <w:szCs w:val="24"/>
        </w:rPr>
      </w:pPr>
      <w:r w:rsidRPr="00494DEE">
        <w:rPr>
          <w:rFonts w:ascii="Arial" w:hAnsi="Arial" w:cs="Arial"/>
          <w:noProof/>
          <w:sz w:val="24"/>
          <w:szCs w:val="24"/>
        </w:rPr>
        <w:t xml:space="preserve">BCD_Binary:This module converts two digit BCD into it’s corresponding binary number. This combinational module has two inputs- Ones(4bits), Tens(4bits) indicating ones digit and tens digit respectively and one output- binary(6bits). </w:t>
      </w:r>
    </w:p>
    <w:p w14:paraId="6A4BDF9E" w14:textId="6A4B640E" w:rsidR="5673E7E8" w:rsidRPr="00494DEE" w:rsidRDefault="5673E7E8" w:rsidP="5673E7E8">
      <w:pPr>
        <w:jc w:val="both"/>
        <w:rPr>
          <w:rFonts w:ascii="Arial" w:hAnsi="Arial" w:cs="Arial"/>
          <w:b/>
          <w:bCs/>
          <w:noProof/>
          <w:sz w:val="24"/>
          <w:szCs w:val="24"/>
        </w:rPr>
      </w:pPr>
    </w:p>
    <w:p w14:paraId="104D8719" w14:textId="10B2D391" w:rsidR="5673E7E8" w:rsidRPr="00494DEE" w:rsidRDefault="5673E7E8" w:rsidP="5673E7E8">
      <w:pPr>
        <w:jc w:val="both"/>
        <w:rPr>
          <w:rFonts w:ascii="Arial" w:hAnsi="Arial" w:cs="Arial"/>
          <w:b/>
          <w:bCs/>
          <w:noProof/>
          <w:sz w:val="24"/>
          <w:szCs w:val="24"/>
        </w:rPr>
      </w:pPr>
    </w:p>
    <w:p w14:paraId="75CCAB87" w14:textId="4A975A72"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8.</w:t>
      </w:r>
      <w:r w:rsidR="00323C99" w:rsidRPr="00494DEE">
        <w:rPr>
          <w:rFonts w:ascii="Arial" w:hAnsi="Arial" w:cs="Arial"/>
          <w:b/>
          <w:bCs/>
          <w:noProof/>
          <w:sz w:val="24"/>
          <w:szCs w:val="24"/>
          <w:u w:val="single"/>
        </w:rPr>
        <w:t>Access Controller:</w:t>
      </w:r>
    </w:p>
    <w:p w14:paraId="539607EF" w14:textId="44E6D02E" w:rsidR="00594FAF" w:rsidRPr="00494DEE" w:rsidRDefault="002248FC" w:rsidP="007942F0">
      <w:pPr>
        <w:ind w:left="720"/>
        <w:jc w:val="both"/>
        <w:rPr>
          <w:rFonts w:ascii="Arial" w:hAnsi="Arial" w:cs="Arial"/>
          <w:noProof/>
          <w:sz w:val="24"/>
          <w:szCs w:val="24"/>
        </w:rPr>
      </w:pPr>
      <w:r w:rsidRPr="00494DEE">
        <w:rPr>
          <w:rFonts w:ascii="Arial" w:hAnsi="Arial" w:cs="Arial"/>
          <w:noProof/>
          <w:sz w:val="24"/>
          <w:szCs w:val="24"/>
        </w:rPr>
        <w:t>This module is responsible for two step verification of the player. This internally has 4 daughter modules of which 2 are ROMs for storing the ID and Password for each player, the other 2 are IDcheck(for checking the player enterd ID with the ID stored in the ROM_ID) and Pswdcheck(for checking the player entered password with the password stored in the PSWD_ID). This module has clk, rst, Player_ID_PSWD(4bits), ID_PSWD_Enter, Logout as inputs and Player_InternalID(4bits) , LoggedIn, isGuest, IDmatched as outputs. The communication between IDCheck module and ROM_ID module is through ID_ROMaddr and ID_ROMData. The communication between Pswdcheck and PSWD_ID is PSWD_ROM_addr and PSWD_ROM_data. IDCheck module sends Player_ID_PSWD, Internal_Player_ID, isGuestIDtoPSWD,</w:t>
      </w:r>
      <w:r w:rsidR="18D41F5D" w:rsidRPr="00494DEE">
        <w:rPr>
          <w:rFonts w:ascii="Arial" w:hAnsi="Arial" w:cs="Arial"/>
          <w:noProof/>
          <w:sz w:val="24"/>
          <w:szCs w:val="24"/>
        </w:rPr>
        <w:t xml:space="preserve"> IDmatched_toPSWD to </w:t>
      </w:r>
      <w:r w:rsidR="2DFABEAE" w:rsidRPr="00494DEE">
        <w:rPr>
          <w:rFonts w:ascii="Arial" w:hAnsi="Arial" w:cs="Arial"/>
          <w:noProof/>
          <w:sz w:val="24"/>
          <w:szCs w:val="24"/>
        </w:rPr>
        <w:t xml:space="preserve">Pswdcheck module </w:t>
      </w:r>
      <w:r w:rsidR="18D41F5D" w:rsidRPr="00494DEE">
        <w:rPr>
          <w:rFonts w:ascii="Arial" w:hAnsi="Arial" w:cs="Arial"/>
          <w:noProof/>
          <w:sz w:val="24"/>
          <w:szCs w:val="24"/>
        </w:rPr>
        <w:t xml:space="preserve">and receives Logout_PSWDtoID from </w:t>
      </w:r>
      <w:r w:rsidR="2DFABEAE" w:rsidRPr="00494DEE">
        <w:rPr>
          <w:rFonts w:ascii="Arial" w:hAnsi="Arial" w:cs="Arial"/>
          <w:noProof/>
          <w:sz w:val="24"/>
          <w:szCs w:val="24"/>
        </w:rPr>
        <w:t>it.</w:t>
      </w:r>
    </w:p>
    <w:p w14:paraId="2E3BD4E0" w14:textId="0BF5483D" w:rsidR="00323C99" w:rsidRPr="00494DEE" w:rsidRDefault="002248FC" w:rsidP="007942F0">
      <w:pPr>
        <w:ind w:left="720"/>
        <w:jc w:val="both"/>
        <w:rPr>
          <w:rFonts w:ascii="Arial" w:hAnsi="Arial" w:cs="Arial"/>
          <w:noProof/>
          <w:sz w:val="24"/>
          <w:szCs w:val="24"/>
        </w:rPr>
      </w:pPr>
      <w:r w:rsidRPr="00494DEE">
        <w:rPr>
          <w:rFonts w:ascii="Arial" w:hAnsi="Arial" w:cs="Arial"/>
          <w:noProof/>
          <w:sz w:val="24"/>
          <w:szCs w:val="24"/>
        </w:rPr>
        <w:drawing>
          <wp:inline distT="0" distB="0" distL="0" distR="0" wp14:anchorId="41CAC0A4" wp14:editId="4FAA13E8">
            <wp:extent cx="5943600" cy="4207510"/>
            <wp:effectExtent l="0" t="0" r="0" b="2540"/>
            <wp:docPr id="263287313" name="Picture 263287313"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873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0AA9116E" w14:textId="77777777" w:rsidR="00F20E2E" w:rsidRPr="00494DEE" w:rsidRDefault="00F20E2E" w:rsidP="007942F0">
      <w:pPr>
        <w:ind w:left="720"/>
        <w:jc w:val="both"/>
        <w:rPr>
          <w:rFonts w:ascii="Arial" w:hAnsi="Arial" w:cs="Arial"/>
          <w:noProof/>
          <w:sz w:val="24"/>
          <w:szCs w:val="24"/>
        </w:rPr>
      </w:pPr>
    </w:p>
    <w:p w14:paraId="393F4ED3" w14:textId="5DB4A9E2" w:rsidR="00A15212" w:rsidRPr="00494DEE" w:rsidRDefault="00810065" w:rsidP="00A15212">
      <w:pPr>
        <w:jc w:val="both"/>
        <w:rPr>
          <w:rFonts w:ascii="Arial" w:hAnsi="Arial" w:cs="Arial"/>
          <w:b/>
          <w:bCs/>
          <w:noProof/>
          <w:sz w:val="24"/>
          <w:szCs w:val="24"/>
          <w:u w:val="single"/>
        </w:rPr>
      </w:pPr>
      <w:r w:rsidRPr="00494DEE">
        <w:rPr>
          <w:rFonts w:ascii="Arial" w:hAnsi="Arial" w:cs="Arial"/>
          <w:noProof/>
          <w:sz w:val="24"/>
          <w:szCs w:val="24"/>
        </w:rPr>
        <w:drawing>
          <wp:anchor distT="0" distB="0" distL="114300" distR="114300" simplePos="0" relativeHeight="251658246" behindDoc="1" locked="0" layoutInCell="1" allowOverlap="1" wp14:anchorId="1BDA4A4F" wp14:editId="76A340F7">
            <wp:simplePos x="0" y="0"/>
            <wp:positionH relativeFrom="column">
              <wp:posOffset>638175</wp:posOffset>
            </wp:positionH>
            <wp:positionV relativeFrom="paragraph">
              <wp:posOffset>297180</wp:posOffset>
            </wp:positionV>
            <wp:extent cx="4305300" cy="1571625"/>
            <wp:effectExtent l="0" t="0" r="0" b="9525"/>
            <wp:wrapTight wrapText="bothSides">
              <wp:wrapPolygon edited="0">
                <wp:start x="0" y="0"/>
                <wp:lineTo x="0" y="21469"/>
                <wp:lineTo x="21504" y="21469"/>
                <wp:lineTo x="21504" y="0"/>
                <wp:lineTo x="0" y="0"/>
              </wp:wrapPolygon>
            </wp:wrapTight>
            <wp:docPr id="2093797134" name="Picture 2093797134"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7134" name="Picture 7" descr="A picture containing text, line, font,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5300" cy="1571625"/>
                    </a:xfrm>
                    <a:prstGeom prst="rect">
                      <a:avLst/>
                    </a:prstGeom>
                    <a:noFill/>
                    <a:ln>
                      <a:noFill/>
                    </a:ln>
                  </pic:spPr>
                </pic:pic>
              </a:graphicData>
            </a:graphic>
          </wp:anchor>
        </w:drawing>
      </w:r>
      <w:r w:rsidR="009F7C35" w:rsidRPr="00494DEE">
        <w:rPr>
          <w:rFonts w:ascii="Arial" w:hAnsi="Arial" w:cs="Arial"/>
          <w:b/>
          <w:bCs/>
          <w:noProof/>
          <w:sz w:val="24"/>
          <w:szCs w:val="24"/>
          <w:u w:val="single"/>
        </w:rPr>
        <w:t>9.</w:t>
      </w:r>
      <w:r w:rsidR="00A15212" w:rsidRPr="00494DEE">
        <w:rPr>
          <w:rFonts w:ascii="Arial" w:hAnsi="Arial" w:cs="Arial"/>
          <w:b/>
          <w:bCs/>
          <w:noProof/>
          <w:sz w:val="24"/>
          <w:szCs w:val="24"/>
          <w:u w:val="single"/>
        </w:rPr>
        <w:t>Multiplexer:</w:t>
      </w:r>
    </w:p>
    <w:p w14:paraId="01EA12D2" w14:textId="636167CF"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p>
    <w:p w14:paraId="0BE0C5BA" w14:textId="1E61C5C4"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p>
    <w:p w14:paraId="53ACF1E0" w14:textId="77777777" w:rsidR="003078F0" w:rsidRPr="00494DEE" w:rsidRDefault="003078F0" w:rsidP="00532AFC">
      <w:pPr>
        <w:pStyle w:val="ListParagraph"/>
        <w:ind w:left="1440"/>
        <w:jc w:val="both"/>
        <w:rPr>
          <w:rFonts w:ascii="Arial" w:hAnsi="Arial" w:cs="Arial"/>
          <w:noProof/>
          <w:sz w:val="24"/>
          <w:szCs w:val="24"/>
        </w:rPr>
      </w:pPr>
    </w:p>
    <w:p w14:paraId="0F114194" w14:textId="77777777" w:rsidR="003078F0" w:rsidRPr="00494DEE" w:rsidRDefault="003078F0" w:rsidP="00532AFC">
      <w:pPr>
        <w:pStyle w:val="ListParagraph"/>
        <w:ind w:left="1440"/>
        <w:jc w:val="both"/>
        <w:rPr>
          <w:rFonts w:ascii="Arial" w:hAnsi="Arial" w:cs="Arial"/>
          <w:noProof/>
          <w:sz w:val="24"/>
          <w:szCs w:val="24"/>
        </w:rPr>
      </w:pPr>
    </w:p>
    <w:p w14:paraId="3457C635" w14:textId="77777777" w:rsidR="003078F0" w:rsidRPr="00494DEE" w:rsidRDefault="003078F0" w:rsidP="00532AFC">
      <w:pPr>
        <w:pStyle w:val="ListParagraph"/>
        <w:ind w:left="1440"/>
        <w:jc w:val="both"/>
        <w:rPr>
          <w:rFonts w:ascii="Arial" w:hAnsi="Arial" w:cs="Arial"/>
          <w:noProof/>
          <w:sz w:val="24"/>
          <w:szCs w:val="24"/>
        </w:rPr>
      </w:pPr>
    </w:p>
    <w:p w14:paraId="23ED6C87" w14:textId="77777777" w:rsidR="003078F0" w:rsidRPr="00494DEE" w:rsidRDefault="003078F0" w:rsidP="00532AFC">
      <w:pPr>
        <w:pStyle w:val="ListParagraph"/>
        <w:ind w:left="1440"/>
        <w:jc w:val="both"/>
        <w:rPr>
          <w:rFonts w:ascii="Arial" w:hAnsi="Arial" w:cs="Arial"/>
          <w:noProof/>
          <w:sz w:val="24"/>
          <w:szCs w:val="24"/>
        </w:rPr>
      </w:pPr>
    </w:p>
    <w:p w14:paraId="6E51424D" w14:textId="77777777" w:rsidR="003078F0" w:rsidRPr="00494DEE" w:rsidRDefault="003078F0" w:rsidP="00532AFC">
      <w:pPr>
        <w:pStyle w:val="ListParagraph"/>
        <w:ind w:left="1440"/>
        <w:jc w:val="both"/>
        <w:rPr>
          <w:rFonts w:ascii="Arial" w:hAnsi="Arial" w:cs="Arial"/>
          <w:noProof/>
          <w:sz w:val="24"/>
          <w:szCs w:val="24"/>
        </w:rPr>
      </w:pPr>
    </w:p>
    <w:p w14:paraId="6F1ABA06" w14:textId="77777777" w:rsidR="003078F0" w:rsidRPr="00494DEE" w:rsidRDefault="003078F0" w:rsidP="00532AFC">
      <w:pPr>
        <w:pStyle w:val="ListParagraph"/>
        <w:ind w:left="1440"/>
        <w:jc w:val="both"/>
        <w:rPr>
          <w:rFonts w:ascii="Arial" w:hAnsi="Arial" w:cs="Arial"/>
          <w:noProof/>
          <w:sz w:val="24"/>
          <w:szCs w:val="24"/>
        </w:rPr>
      </w:pPr>
    </w:p>
    <w:p w14:paraId="39C2DA25" w14:textId="77777777" w:rsidR="003078F0" w:rsidRPr="00494DEE" w:rsidRDefault="003078F0" w:rsidP="00532AFC">
      <w:pPr>
        <w:pStyle w:val="ListParagraph"/>
        <w:ind w:left="1440"/>
        <w:jc w:val="both"/>
        <w:rPr>
          <w:rFonts w:ascii="Arial" w:hAnsi="Arial" w:cs="Arial"/>
          <w:noProof/>
          <w:sz w:val="24"/>
          <w:szCs w:val="24"/>
        </w:rPr>
      </w:pPr>
    </w:p>
    <w:p w14:paraId="406D2ABB" w14:textId="0337854D" w:rsidR="00323C99" w:rsidRPr="00494DEE" w:rsidRDefault="003078F0" w:rsidP="003078F0">
      <w:pPr>
        <w:pStyle w:val="ListParagraph"/>
        <w:numPr>
          <w:ilvl w:val="0"/>
          <w:numId w:val="10"/>
        </w:numPr>
        <w:jc w:val="both"/>
        <w:rPr>
          <w:rFonts w:ascii="Arial" w:hAnsi="Arial" w:cs="Arial"/>
          <w:noProof/>
          <w:sz w:val="24"/>
          <w:szCs w:val="24"/>
        </w:rPr>
      </w:pPr>
      <w:r w:rsidRPr="00494DEE">
        <w:rPr>
          <w:rFonts w:ascii="Arial" w:hAnsi="Arial" w:cs="Arial"/>
          <w:noProof/>
          <w:sz w:val="24"/>
          <w:szCs w:val="24"/>
        </w:rPr>
        <w:drawing>
          <wp:anchor distT="0" distB="0" distL="114300" distR="114300" simplePos="0" relativeHeight="251658248" behindDoc="1" locked="0" layoutInCell="1" allowOverlap="1" wp14:anchorId="040195DF" wp14:editId="7E630789">
            <wp:simplePos x="0" y="0"/>
            <wp:positionH relativeFrom="margin">
              <wp:align>center</wp:align>
            </wp:positionH>
            <wp:positionV relativeFrom="paragraph">
              <wp:posOffset>0</wp:posOffset>
            </wp:positionV>
            <wp:extent cx="4305300" cy="1569720"/>
            <wp:effectExtent l="0" t="0" r="0" b="0"/>
            <wp:wrapTight wrapText="bothSides">
              <wp:wrapPolygon edited="0">
                <wp:start x="0" y="0"/>
                <wp:lineTo x="0" y="21233"/>
                <wp:lineTo x="21504" y="21233"/>
                <wp:lineTo x="21504" y="0"/>
                <wp:lineTo x="0" y="0"/>
              </wp:wrapPolygon>
            </wp:wrapTight>
            <wp:docPr id="1608638864" name="Picture 1608638864"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8864" name="Picture 17" descr="A picture containing text, line, diagram, fo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1569720"/>
                    </a:xfrm>
                    <a:prstGeom prst="rect">
                      <a:avLst/>
                    </a:prstGeom>
                    <a:noFill/>
                    <a:ln>
                      <a:noFill/>
                    </a:ln>
                  </pic:spPr>
                </pic:pic>
              </a:graphicData>
            </a:graphic>
          </wp:anchor>
        </w:drawing>
      </w:r>
      <w:r w:rsidR="00323C99" w:rsidRPr="00494DEE">
        <w:rPr>
          <w:rFonts w:ascii="Arial" w:hAnsi="Arial" w:cs="Arial"/>
          <w:noProof/>
          <w:sz w:val="24"/>
          <w:szCs w:val="24"/>
        </w:rPr>
        <w:t>Mymux(_1bit) module is a combinational multiplexer module with inputs- input1, input2, select and output- mux_output. This module sends either inpu1 or input2 as mux_output based on the select value. When select is 1’b1, mux_output=input2, and when select is 1’b0, mux_output=input1.</w:t>
      </w:r>
    </w:p>
    <w:p w14:paraId="4BD2252E" w14:textId="4137BC0A" w:rsidR="009006E9" w:rsidRPr="00494DEE" w:rsidRDefault="009006E9" w:rsidP="00166C40">
      <w:pPr>
        <w:pStyle w:val="ListParagraph"/>
        <w:numPr>
          <w:ilvl w:val="0"/>
          <w:numId w:val="10"/>
        </w:numPr>
        <w:jc w:val="both"/>
        <w:rPr>
          <w:rFonts w:ascii="Arial" w:hAnsi="Arial" w:cs="Arial"/>
          <w:noProof/>
          <w:sz w:val="24"/>
          <w:szCs w:val="24"/>
        </w:rPr>
      </w:pPr>
      <w:r w:rsidRPr="00494DEE">
        <w:rPr>
          <w:rFonts w:ascii="Arial" w:hAnsi="Arial" w:cs="Arial"/>
          <w:noProof/>
          <w:sz w:val="24"/>
          <w:szCs w:val="24"/>
        </w:rPr>
        <w:t>As shown in the above pictures , we have used similar mux with 7 bit and 10 bit.</w:t>
      </w:r>
    </w:p>
    <w:p w14:paraId="7269E3FE" w14:textId="7C60DF6B" w:rsidR="583B84DC" w:rsidRPr="00494DEE" w:rsidRDefault="583B84DC" w:rsidP="583B84DC">
      <w:pPr>
        <w:jc w:val="both"/>
        <w:rPr>
          <w:rFonts w:ascii="Arial" w:hAnsi="Arial" w:cs="Arial"/>
          <w:noProof/>
          <w:sz w:val="24"/>
          <w:szCs w:val="24"/>
        </w:rPr>
      </w:pPr>
    </w:p>
    <w:p w14:paraId="7B68D9B6" w14:textId="32FDE411" w:rsidR="00A15212" w:rsidRPr="00494DEE" w:rsidRDefault="009F7C35" w:rsidP="00A15212">
      <w:pPr>
        <w:jc w:val="both"/>
        <w:rPr>
          <w:rFonts w:ascii="Arial" w:hAnsi="Arial" w:cs="Arial"/>
          <w:b/>
          <w:sz w:val="24"/>
          <w:szCs w:val="24"/>
        </w:rPr>
      </w:pPr>
      <w:r w:rsidRPr="00494DEE">
        <w:rPr>
          <w:rFonts w:ascii="Arial" w:hAnsi="Arial" w:cs="Arial"/>
          <w:b/>
          <w:sz w:val="24"/>
          <w:szCs w:val="24"/>
        </w:rPr>
        <w:t>10.</w:t>
      </w:r>
      <w:r w:rsidR="54B551F5" w:rsidRPr="00494DEE">
        <w:rPr>
          <w:rFonts w:ascii="Arial" w:hAnsi="Arial" w:cs="Arial"/>
          <w:b/>
          <w:sz w:val="24"/>
          <w:szCs w:val="24"/>
        </w:rPr>
        <w:t>Random Number Generator:</w:t>
      </w:r>
    </w:p>
    <w:p w14:paraId="6AE4DC8E" w14:textId="413723E5" w:rsidR="00323C99" w:rsidRPr="00494DEE" w:rsidRDefault="00323C99" w:rsidP="009006E9">
      <w:pPr>
        <w:ind w:left="720"/>
        <w:jc w:val="center"/>
        <w:rPr>
          <w:rFonts w:ascii="Arial" w:hAnsi="Arial" w:cs="Arial"/>
          <w:noProof/>
          <w:sz w:val="24"/>
          <w:szCs w:val="24"/>
        </w:rPr>
      </w:pPr>
      <w:r w:rsidRPr="00494DEE">
        <w:rPr>
          <w:rFonts w:ascii="Arial" w:hAnsi="Arial" w:cs="Arial"/>
          <w:noProof/>
          <w:sz w:val="24"/>
          <w:szCs w:val="24"/>
        </w:rPr>
        <w:drawing>
          <wp:inline distT="0" distB="0" distL="0" distR="0" wp14:anchorId="27959588" wp14:editId="3889B708">
            <wp:extent cx="3762375" cy="3229372"/>
            <wp:effectExtent l="0" t="0" r="0" b="9525"/>
            <wp:docPr id="1748225590" name="Picture 1748225590"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5590" name="Picture 8" descr="A picture containing text, diagram, line, technical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2304" cy="3237894"/>
                    </a:xfrm>
                    <a:prstGeom prst="rect">
                      <a:avLst/>
                    </a:prstGeom>
                    <a:noFill/>
                    <a:ln>
                      <a:noFill/>
                    </a:ln>
                  </pic:spPr>
                </pic:pic>
              </a:graphicData>
            </a:graphic>
          </wp:inline>
        </w:drawing>
      </w:r>
    </w:p>
    <w:p w14:paraId="68EE130B" w14:textId="34022E95" w:rsidR="00323C99" w:rsidRPr="00494DEE" w:rsidRDefault="009F7C35" w:rsidP="009006E9">
      <w:pPr>
        <w:jc w:val="both"/>
        <w:rPr>
          <w:rFonts w:ascii="Arial" w:hAnsi="Arial" w:cs="Arial"/>
          <w:noProof/>
          <w:sz w:val="24"/>
          <w:szCs w:val="24"/>
        </w:rPr>
      </w:pPr>
      <w:r w:rsidRPr="00494DEE">
        <w:rPr>
          <w:rFonts w:ascii="Arial" w:hAnsi="Arial" w:cs="Arial"/>
          <w:b/>
          <w:sz w:val="24"/>
          <w:szCs w:val="24"/>
        </w:rPr>
        <w:t>11.</w:t>
      </w:r>
      <w:r w:rsidR="00323C99" w:rsidRPr="00494DEE">
        <w:rPr>
          <w:rFonts w:ascii="Arial" w:hAnsi="Arial" w:cs="Arial"/>
          <w:b/>
          <w:sz w:val="24"/>
          <w:szCs w:val="24"/>
        </w:rPr>
        <w:t>RNG_Project:</w:t>
      </w:r>
      <w:r w:rsidR="00323C99" w:rsidRPr="00494DEE">
        <w:rPr>
          <w:rFonts w:ascii="Arial" w:hAnsi="Arial" w:cs="Arial"/>
          <w:noProof/>
          <w:sz w:val="24"/>
          <w:szCs w:val="24"/>
        </w:rPr>
        <w:t xml:space="preserve"> This module is responsible for generating the 3 random numbers</w:t>
      </w:r>
      <w:r w:rsidR="3D963733" w:rsidRPr="00494DEE">
        <w:rPr>
          <w:rFonts w:ascii="Arial" w:hAnsi="Arial" w:cs="Arial"/>
          <w:noProof/>
          <w:sz w:val="24"/>
          <w:szCs w:val="24"/>
        </w:rPr>
        <w:t>(4 bit)</w:t>
      </w:r>
      <w:r w:rsidR="00323C99" w:rsidRPr="00494DEE">
        <w:rPr>
          <w:rFonts w:ascii="Arial" w:hAnsi="Arial" w:cs="Arial"/>
          <w:noProof/>
          <w:sz w:val="24"/>
          <w:szCs w:val="24"/>
        </w:rPr>
        <w:t xml:space="preserve"> and the key</w:t>
      </w:r>
      <w:r w:rsidR="3D963733" w:rsidRPr="00494DEE">
        <w:rPr>
          <w:rFonts w:ascii="Arial" w:hAnsi="Arial" w:cs="Arial"/>
          <w:noProof/>
          <w:sz w:val="24"/>
          <w:szCs w:val="24"/>
        </w:rPr>
        <w:t xml:space="preserve">(3 bit), </w:t>
      </w:r>
      <w:r w:rsidR="00323C99" w:rsidRPr="00494DEE">
        <w:rPr>
          <w:rFonts w:ascii="Arial" w:hAnsi="Arial" w:cs="Arial"/>
          <w:noProof/>
          <w:sz w:val="24"/>
          <w:szCs w:val="24"/>
        </w:rPr>
        <w:t xml:space="preserve"> for the gameplay. This module internally has daughter modules called LoadRegister and RNG_Gen.</w:t>
      </w:r>
    </w:p>
    <w:p w14:paraId="27B78651" w14:textId="07756059" w:rsidR="00A15212" w:rsidRPr="00494DEE" w:rsidRDefault="009F7C35" w:rsidP="009006E9">
      <w:pPr>
        <w:jc w:val="both"/>
        <w:rPr>
          <w:rFonts w:ascii="Arial" w:hAnsi="Arial" w:cs="Arial"/>
          <w:noProof/>
          <w:sz w:val="24"/>
          <w:szCs w:val="24"/>
        </w:rPr>
      </w:pPr>
      <w:r w:rsidRPr="00494DEE">
        <w:rPr>
          <w:rFonts w:ascii="Arial" w:hAnsi="Arial" w:cs="Arial"/>
          <w:b/>
          <w:sz w:val="24"/>
          <w:szCs w:val="24"/>
        </w:rPr>
        <w:t>12.</w:t>
      </w:r>
      <w:r w:rsidR="00323C99" w:rsidRPr="00494DEE">
        <w:rPr>
          <w:rFonts w:ascii="Arial" w:hAnsi="Arial" w:cs="Arial"/>
          <w:b/>
          <w:sz w:val="24"/>
          <w:szCs w:val="24"/>
        </w:rPr>
        <w:t>LoadRegister</w:t>
      </w:r>
      <w:r w:rsidR="00323C99" w:rsidRPr="00494DEE">
        <w:rPr>
          <w:rFonts w:ascii="Arial" w:hAnsi="Arial" w:cs="Arial"/>
          <w:noProof/>
          <w:sz w:val="24"/>
          <w:szCs w:val="24"/>
        </w:rPr>
        <w:t>: This stores the random number generated by  RNG_Gen module and gives the same as output when it receives a load signal from the game controller module.</w:t>
      </w:r>
    </w:p>
    <w:p w14:paraId="105D76B9" w14:textId="5EBA3D81" w:rsidR="00323C99" w:rsidRPr="00494DEE" w:rsidRDefault="00A15212" w:rsidP="009006E9">
      <w:pPr>
        <w:ind w:left="720"/>
        <w:jc w:val="center"/>
        <w:rPr>
          <w:rFonts w:ascii="Arial" w:hAnsi="Arial" w:cs="Arial"/>
          <w:noProof/>
          <w:sz w:val="24"/>
          <w:szCs w:val="24"/>
        </w:rPr>
      </w:pPr>
      <w:r w:rsidRPr="00494DEE">
        <w:rPr>
          <w:rFonts w:ascii="Arial" w:hAnsi="Arial" w:cs="Arial"/>
          <w:noProof/>
          <w:sz w:val="24"/>
          <w:szCs w:val="24"/>
        </w:rPr>
        <w:drawing>
          <wp:inline distT="0" distB="0" distL="0" distR="0" wp14:anchorId="110220B9" wp14:editId="5DEDC00C">
            <wp:extent cx="3482975" cy="1256030"/>
            <wp:effectExtent l="0" t="0" r="3175" b="1270"/>
            <wp:docPr id="1685579348" name="Picture 168557934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579348"/>
                    <pic:cNvPicPr/>
                  </pic:nvPicPr>
                  <pic:blipFill>
                    <a:blip r:embed="rId22">
                      <a:extLst>
                        <a:ext uri="{28A0092B-C50C-407E-A947-70E740481C1C}">
                          <a14:useLocalDpi xmlns:a14="http://schemas.microsoft.com/office/drawing/2010/main" val="0"/>
                        </a:ext>
                      </a:extLst>
                    </a:blip>
                    <a:stretch>
                      <a:fillRect/>
                    </a:stretch>
                  </pic:blipFill>
                  <pic:spPr>
                    <a:xfrm>
                      <a:off x="0" y="0"/>
                      <a:ext cx="3482975" cy="1256030"/>
                    </a:xfrm>
                    <a:prstGeom prst="rect">
                      <a:avLst/>
                    </a:prstGeom>
                  </pic:spPr>
                </pic:pic>
              </a:graphicData>
            </a:graphic>
          </wp:inline>
        </w:drawing>
      </w:r>
    </w:p>
    <w:p w14:paraId="64F1B207" w14:textId="2AC37EFA" w:rsidR="00323C99" w:rsidRPr="00494DEE" w:rsidRDefault="009F7C35" w:rsidP="009006E9">
      <w:pPr>
        <w:jc w:val="both"/>
        <w:rPr>
          <w:rFonts w:ascii="Arial" w:hAnsi="Arial" w:cs="Arial"/>
          <w:sz w:val="24"/>
          <w:szCs w:val="24"/>
        </w:rPr>
      </w:pPr>
      <w:r w:rsidRPr="00494DEE">
        <w:rPr>
          <w:rFonts w:ascii="Arial" w:hAnsi="Arial" w:cs="Arial"/>
          <w:b/>
          <w:sz w:val="24"/>
          <w:szCs w:val="24"/>
        </w:rPr>
        <w:t>13.</w:t>
      </w:r>
      <w:r w:rsidR="00323C99" w:rsidRPr="00494DEE">
        <w:rPr>
          <w:rFonts w:ascii="Arial" w:hAnsi="Arial" w:cs="Arial"/>
          <w:b/>
          <w:sz w:val="24"/>
          <w:szCs w:val="24"/>
        </w:rPr>
        <w:t>RNG_Gen module:</w:t>
      </w:r>
      <w:r w:rsidR="00323C99" w:rsidRPr="00494DEE">
        <w:rPr>
          <w:rFonts w:ascii="Arial" w:hAnsi="Arial" w:cs="Arial"/>
          <w:noProof/>
          <w:sz w:val="24"/>
          <w:szCs w:val="24"/>
        </w:rPr>
        <w:t xml:space="preserve"> This module internally has a 16 bit LFSR counter which generates a 16bit random number. This random number is used for the generation of the 4 different 4bit numbers. Here we used bits {0,1,3,2} for RNG_1, bits {6,7,5,4} for RNG_2, bits {12,13,15,14} for RNG_3 and bits {8,9,11,10} for Key generation. </w:t>
      </w:r>
    </w:p>
    <w:p w14:paraId="68A4FB16" w14:textId="10C2C738" w:rsidR="00CE22DA" w:rsidRPr="00494DEE" w:rsidRDefault="00CE22DA" w:rsidP="00A15212">
      <w:pPr>
        <w:jc w:val="both"/>
        <w:rPr>
          <w:rFonts w:ascii="Arial" w:hAnsi="Arial" w:cs="Arial"/>
          <w:b/>
          <w:bCs/>
          <w:noProof/>
          <w:sz w:val="24"/>
          <w:szCs w:val="24"/>
        </w:rPr>
      </w:pPr>
    </w:p>
    <w:p w14:paraId="756B67CB" w14:textId="77777777" w:rsidR="00CE22DA" w:rsidRPr="00494DEE" w:rsidRDefault="00CE22DA" w:rsidP="00CE22DA">
      <w:pPr>
        <w:jc w:val="center"/>
        <w:rPr>
          <w:rFonts w:ascii="Arial" w:hAnsi="Arial" w:cs="Arial"/>
          <w:b/>
          <w:bCs/>
          <w:noProof/>
          <w:sz w:val="24"/>
          <w:szCs w:val="24"/>
        </w:rPr>
      </w:pPr>
      <w:r w:rsidRPr="00494DEE">
        <w:rPr>
          <w:rFonts w:ascii="Arial" w:hAnsi="Arial" w:cs="Arial"/>
          <w:noProof/>
          <w:sz w:val="24"/>
          <w:szCs w:val="24"/>
        </w:rPr>
        <w:drawing>
          <wp:inline distT="0" distB="0" distL="0" distR="0" wp14:anchorId="262F3032" wp14:editId="7FDAFCC6">
            <wp:extent cx="3821430" cy="1569720"/>
            <wp:effectExtent l="0" t="0" r="7620" b="0"/>
            <wp:docPr id="33572675" name="Picture 33572675"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675" name="Picture 2" descr="A picture containing text, diagram, line, fo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1430" cy="1569720"/>
                    </a:xfrm>
                    <a:prstGeom prst="rect">
                      <a:avLst/>
                    </a:prstGeom>
                    <a:noFill/>
                    <a:ln>
                      <a:noFill/>
                    </a:ln>
                  </pic:spPr>
                </pic:pic>
              </a:graphicData>
            </a:graphic>
          </wp:inline>
        </w:drawing>
      </w:r>
    </w:p>
    <w:p w14:paraId="5232E2DF" w14:textId="3BF5CB35" w:rsidR="00A15212" w:rsidRPr="00494DEE" w:rsidRDefault="009F7C35" w:rsidP="00A15212">
      <w:pPr>
        <w:jc w:val="both"/>
        <w:rPr>
          <w:rFonts w:ascii="Arial" w:hAnsi="Arial" w:cs="Arial"/>
          <w:b/>
          <w:sz w:val="24"/>
          <w:szCs w:val="24"/>
          <w:u w:val="single"/>
        </w:rPr>
      </w:pPr>
      <w:r w:rsidRPr="00494DEE">
        <w:rPr>
          <w:rFonts w:ascii="Arial" w:hAnsi="Arial" w:cs="Arial"/>
          <w:b/>
          <w:sz w:val="24"/>
          <w:szCs w:val="24"/>
          <w:u w:val="single"/>
        </w:rPr>
        <w:t>14.</w:t>
      </w:r>
      <w:r w:rsidR="00A15212" w:rsidRPr="00494DEE">
        <w:rPr>
          <w:rFonts w:ascii="Arial" w:hAnsi="Arial" w:cs="Arial"/>
          <w:b/>
          <w:sz w:val="24"/>
          <w:szCs w:val="24"/>
          <w:u w:val="single"/>
        </w:rPr>
        <w:t>Score Trac</w:t>
      </w:r>
      <w:r w:rsidR="00594FAF" w:rsidRPr="00494DEE">
        <w:rPr>
          <w:rFonts w:ascii="Arial" w:hAnsi="Arial" w:cs="Arial"/>
          <w:b/>
          <w:sz w:val="24"/>
          <w:szCs w:val="24"/>
          <w:u w:val="single"/>
        </w:rPr>
        <w:t>k</w:t>
      </w:r>
      <w:r w:rsidR="00A15212" w:rsidRPr="00494DEE">
        <w:rPr>
          <w:rFonts w:ascii="Arial" w:hAnsi="Arial" w:cs="Arial"/>
          <w:b/>
          <w:sz w:val="24"/>
          <w:szCs w:val="24"/>
          <w:u w:val="single"/>
        </w:rPr>
        <w:t>ing:</w:t>
      </w:r>
    </w:p>
    <w:p w14:paraId="76A22B27" w14:textId="39C1D406" w:rsidR="005F5FD8" w:rsidRPr="00494DEE" w:rsidRDefault="005F5FD8" w:rsidP="000D38CA">
      <w:pPr>
        <w:ind w:left="720"/>
        <w:jc w:val="center"/>
        <w:rPr>
          <w:rFonts w:ascii="Arial" w:hAnsi="Arial" w:cs="Arial"/>
          <w:b/>
          <w:bCs/>
          <w:noProof/>
          <w:sz w:val="24"/>
          <w:szCs w:val="24"/>
        </w:rPr>
      </w:pPr>
      <w:r w:rsidRPr="00494DEE">
        <w:rPr>
          <w:rFonts w:ascii="Arial" w:hAnsi="Arial" w:cs="Arial"/>
          <w:noProof/>
          <w:sz w:val="24"/>
          <w:szCs w:val="24"/>
        </w:rPr>
        <w:drawing>
          <wp:inline distT="0" distB="0" distL="0" distR="0" wp14:anchorId="3C3B17EA" wp14:editId="180149A7">
            <wp:extent cx="5943600" cy="3104515"/>
            <wp:effectExtent l="0" t="0" r="0" b="635"/>
            <wp:docPr id="780394142" name="Picture 78039414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747910F" w14:textId="3B6EB99F" w:rsidR="00323C99" w:rsidRPr="00494DEE" w:rsidRDefault="00323C99" w:rsidP="00F20E2E">
      <w:pPr>
        <w:ind w:left="720"/>
        <w:jc w:val="both"/>
        <w:rPr>
          <w:rFonts w:ascii="Arial" w:hAnsi="Arial" w:cs="Arial"/>
          <w:b/>
          <w:bCs/>
          <w:noProof/>
          <w:sz w:val="24"/>
          <w:szCs w:val="24"/>
        </w:rPr>
      </w:pPr>
    </w:p>
    <w:p w14:paraId="4F703B33" w14:textId="77777777" w:rsidR="00841D1A" w:rsidRPr="00494DEE" w:rsidRDefault="00323C99"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This module has two daughter modules namely </w:t>
      </w:r>
      <w:proofErr w:type="spellStart"/>
      <w:r w:rsidRPr="00494DEE">
        <w:rPr>
          <w:rFonts w:ascii="Arial" w:eastAsia="Calibri" w:hAnsi="Arial" w:cs="Arial"/>
          <w:sz w:val="24"/>
          <w:szCs w:val="24"/>
        </w:rPr>
        <w:t>RAM_ScoreTrack</w:t>
      </w:r>
      <w:proofErr w:type="spellEnd"/>
      <w:r w:rsidRPr="00494DEE">
        <w:rPr>
          <w:rFonts w:ascii="Arial" w:eastAsia="Calibri" w:hAnsi="Arial" w:cs="Arial"/>
          <w:sz w:val="24"/>
          <w:szCs w:val="24"/>
        </w:rPr>
        <w:t xml:space="preserve"> </w:t>
      </w:r>
      <w:r w:rsidR="004B709A" w:rsidRPr="00494DEE">
        <w:rPr>
          <w:rFonts w:ascii="Arial" w:eastAsia="Calibri" w:hAnsi="Arial" w:cs="Arial"/>
          <w:sz w:val="24"/>
          <w:szCs w:val="24"/>
        </w:rPr>
        <w:t>module and</w:t>
      </w:r>
      <w:r w:rsidRPr="00494DEE">
        <w:rPr>
          <w:rFonts w:ascii="Arial" w:eastAsia="Calibri" w:hAnsi="Arial" w:cs="Arial"/>
          <w:sz w:val="24"/>
          <w:szCs w:val="24"/>
        </w:rPr>
        <w:t xml:space="preserve"> </w:t>
      </w:r>
      <w:r w:rsidR="004B709A" w:rsidRPr="00494DEE">
        <w:rPr>
          <w:rFonts w:ascii="Arial" w:eastAsia="Calibri" w:hAnsi="Arial" w:cs="Arial"/>
          <w:sz w:val="24"/>
          <w:szCs w:val="24"/>
        </w:rPr>
        <w:t>Score Track</w:t>
      </w:r>
      <w:r w:rsidRPr="00494DEE">
        <w:rPr>
          <w:rFonts w:ascii="Arial" w:eastAsia="Calibri" w:hAnsi="Arial" w:cs="Arial"/>
          <w:sz w:val="24"/>
          <w:szCs w:val="24"/>
        </w:rPr>
        <w:t xml:space="preserve"> module, </w:t>
      </w:r>
      <w:r w:rsidR="3208EB7C" w:rsidRPr="00494DEE">
        <w:rPr>
          <w:rFonts w:ascii="Arial" w:eastAsia="Calibri" w:hAnsi="Arial" w:cs="Arial"/>
          <w:sz w:val="24"/>
          <w:szCs w:val="24"/>
        </w:rPr>
        <w:t xml:space="preserve">which </w:t>
      </w:r>
      <w:r w:rsidRPr="00494DEE">
        <w:rPr>
          <w:rFonts w:ascii="Arial" w:eastAsia="Calibri" w:hAnsi="Arial" w:cs="Arial"/>
          <w:sz w:val="24"/>
          <w:szCs w:val="24"/>
        </w:rPr>
        <w:t xml:space="preserve">helps in tracking the personal </w:t>
      </w:r>
      <w:r w:rsidR="4DB60DF0" w:rsidRPr="00494DEE">
        <w:rPr>
          <w:rFonts w:ascii="Arial" w:eastAsia="Calibri" w:hAnsi="Arial" w:cs="Arial"/>
          <w:sz w:val="24"/>
          <w:szCs w:val="24"/>
        </w:rPr>
        <w:t xml:space="preserve">best </w:t>
      </w:r>
      <w:r w:rsidRPr="00494DEE">
        <w:rPr>
          <w:rFonts w:ascii="Arial" w:eastAsia="Calibri" w:hAnsi="Arial" w:cs="Arial"/>
          <w:sz w:val="24"/>
          <w:szCs w:val="24"/>
        </w:rPr>
        <w:t>score, best score in the team.</w:t>
      </w:r>
    </w:p>
    <w:p w14:paraId="76AAFAF6" w14:textId="27AC52F9" w:rsidR="00EE1A00" w:rsidRPr="00494DEE" w:rsidRDefault="00323C99"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RAM</w:t>
      </w:r>
      <w:r w:rsidR="00F523CA" w:rsidRPr="00494DEE">
        <w:rPr>
          <w:rFonts w:ascii="Arial" w:eastAsia="Calibri" w:hAnsi="Arial" w:cs="Arial"/>
          <w:sz w:val="24"/>
          <w:szCs w:val="24"/>
        </w:rPr>
        <w:t>_ScoreTrack</w:t>
      </w:r>
      <w:proofErr w:type="spellEnd"/>
      <w:r w:rsidRPr="00494DEE">
        <w:rPr>
          <w:rFonts w:ascii="Arial" w:eastAsia="Calibri" w:hAnsi="Arial" w:cs="Arial"/>
          <w:sz w:val="24"/>
          <w:szCs w:val="24"/>
        </w:rPr>
        <w:t xml:space="preserve"> stores the scores of the players</w:t>
      </w:r>
      <w:r w:rsidR="00F523CA" w:rsidRPr="00494DEE">
        <w:rPr>
          <w:rFonts w:ascii="Arial" w:eastAsia="Calibri" w:hAnsi="Arial" w:cs="Arial"/>
          <w:sz w:val="24"/>
          <w:szCs w:val="24"/>
        </w:rPr>
        <w:t xml:space="preserve"> with</w:t>
      </w:r>
      <w:r w:rsidR="00133554" w:rsidRPr="00494DEE">
        <w:rPr>
          <w:rFonts w:ascii="Arial" w:eastAsia="Calibri" w:hAnsi="Arial" w:cs="Arial"/>
          <w:sz w:val="24"/>
          <w:szCs w:val="24"/>
        </w:rPr>
        <w:t xml:space="preserve"> </w:t>
      </w:r>
      <w:r w:rsidR="00C20C30" w:rsidRPr="00494DEE">
        <w:rPr>
          <w:rFonts w:ascii="Arial" w:eastAsia="Calibri" w:hAnsi="Arial" w:cs="Arial"/>
          <w:sz w:val="24"/>
          <w:szCs w:val="24"/>
        </w:rPr>
        <w:t>a 7</w:t>
      </w:r>
      <w:r w:rsidR="1322E076" w:rsidRPr="00494DEE">
        <w:rPr>
          <w:rFonts w:ascii="Arial" w:eastAsia="Calibri" w:hAnsi="Arial" w:cs="Arial"/>
          <w:sz w:val="24"/>
          <w:szCs w:val="24"/>
        </w:rPr>
        <w:t>-</w:t>
      </w:r>
      <w:r w:rsidR="00C20C30" w:rsidRPr="00494DEE">
        <w:rPr>
          <w:rFonts w:ascii="Arial" w:eastAsia="Calibri" w:hAnsi="Arial" w:cs="Arial"/>
          <w:sz w:val="24"/>
          <w:szCs w:val="24"/>
        </w:rPr>
        <w:t xml:space="preserve">bit </w:t>
      </w:r>
      <w:r w:rsidR="00C16DA7" w:rsidRPr="00494DEE">
        <w:rPr>
          <w:rFonts w:ascii="Arial" w:eastAsia="Calibri" w:hAnsi="Arial" w:cs="Arial"/>
          <w:sz w:val="24"/>
          <w:szCs w:val="24"/>
        </w:rPr>
        <w:t>data bus</w:t>
      </w:r>
      <w:r w:rsidR="00E75C27" w:rsidRPr="00494DEE">
        <w:rPr>
          <w:rFonts w:ascii="Arial" w:eastAsia="Calibri" w:hAnsi="Arial" w:cs="Arial"/>
          <w:sz w:val="24"/>
          <w:szCs w:val="24"/>
        </w:rPr>
        <w:t>es</w:t>
      </w:r>
      <w:r w:rsidR="1322E076" w:rsidRPr="00494DEE">
        <w:rPr>
          <w:rFonts w:ascii="Arial" w:eastAsia="Calibri" w:hAnsi="Arial" w:cs="Arial"/>
          <w:sz w:val="24"/>
          <w:szCs w:val="24"/>
        </w:rPr>
        <w:t xml:space="preserve"> </w:t>
      </w:r>
      <w:r w:rsidR="00C7396F" w:rsidRPr="00494DEE">
        <w:rPr>
          <w:rFonts w:ascii="Arial" w:eastAsia="Calibri" w:hAnsi="Arial" w:cs="Arial"/>
          <w:sz w:val="24"/>
          <w:szCs w:val="24"/>
        </w:rPr>
        <w:t>(</w:t>
      </w:r>
      <w:proofErr w:type="spellStart"/>
      <w:r w:rsidR="00C7396F" w:rsidRPr="00494DEE">
        <w:rPr>
          <w:rFonts w:ascii="Arial" w:eastAsia="Calibri" w:hAnsi="Arial" w:cs="Arial"/>
          <w:sz w:val="24"/>
          <w:szCs w:val="24"/>
        </w:rPr>
        <w:t>RAM_data_</w:t>
      </w:r>
      <w:r w:rsidR="00E75C27" w:rsidRPr="00494DEE">
        <w:rPr>
          <w:rFonts w:ascii="Arial" w:eastAsia="Calibri" w:hAnsi="Arial" w:cs="Arial"/>
          <w:sz w:val="24"/>
          <w:szCs w:val="24"/>
        </w:rPr>
        <w:t>out</w:t>
      </w:r>
      <w:proofErr w:type="spellEnd"/>
      <w:r w:rsidR="00E75C27" w:rsidRPr="00494DEE">
        <w:rPr>
          <w:rFonts w:ascii="Arial" w:eastAsia="Calibri" w:hAnsi="Arial" w:cs="Arial"/>
          <w:sz w:val="24"/>
          <w:szCs w:val="24"/>
        </w:rPr>
        <w:t xml:space="preserve"> and</w:t>
      </w:r>
      <w:r w:rsidR="00C7396F" w:rsidRPr="00494DEE">
        <w:rPr>
          <w:rFonts w:ascii="Arial" w:eastAsia="Calibri" w:hAnsi="Arial" w:cs="Arial"/>
          <w:sz w:val="24"/>
          <w:szCs w:val="24"/>
        </w:rPr>
        <w:t xml:space="preserve"> </w:t>
      </w:r>
      <w:proofErr w:type="spellStart"/>
      <w:r w:rsidR="00C7396F" w:rsidRPr="00494DEE">
        <w:rPr>
          <w:rFonts w:ascii="Arial" w:eastAsia="Calibri" w:hAnsi="Arial" w:cs="Arial"/>
          <w:sz w:val="24"/>
          <w:szCs w:val="24"/>
        </w:rPr>
        <w:t>RAM</w:t>
      </w:r>
      <w:r w:rsidR="00E75C27" w:rsidRPr="00494DEE">
        <w:rPr>
          <w:rFonts w:ascii="Arial" w:eastAsia="Calibri" w:hAnsi="Arial" w:cs="Arial"/>
          <w:sz w:val="24"/>
          <w:szCs w:val="24"/>
        </w:rPr>
        <w:t>_data_in</w:t>
      </w:r>
      <w:proofErr w:type="spellEnd"/>
      <w:r w:rsidR="00E75C27" w:rsidRPr="00494DEE">
        <w:rPr>
          <w:rFonts w:ascii="Arial" w:eastAsia="Calibri" w:hAnsi="Arial" w:cs="Arial"/>
          <w:sz w:val="24"/>
          <w:szCs w:val="24"/>
        </w:rPr>
        <w:t xml:space="preserve">) and </w:t>
      </w:r>
      <w:r w:rsidR="00FA27E0" w:rsidRPr="00494DEE">
        <w:rPr>
          <w:rFonts w:ascii="Arial" w:eastAsia="Calibri" w:hAnsi="Arial" w:cs="Arial"/>
          <w:sz w:val="24"/>
          <w:szCs w:val="24"/>
        </w:rPr>
        <w:t xml:space="preserve">address bus of 5 bit </w:t>
      </w:r>
      <w:r w:rsidR="00E1049A" w:rsidRPr="00494DEE">
        <w:rPr>
          <w:rFonts w:ascii="Arial" w:eastAsia="Calibri" w:hAnsi="Arial" w:cs="Arial"/>
          <w:sz w:val="24"/>
          <w:szCs w:val="24"/>
        </w:rPr>
        <w:t>(</w:t>
      </w:r>
      <w:proofErr w:type="spellStart"/>
      <w:r w:rsidR="00E1049A" w:rsidRPr="00494DEE">
        <w:rPr>
          <w:rFonts w:ascii="Arial" w:eastAsia="Calibri" w:hAnsi="Arial" w:cs="Arial"/>
          <w:sz w:val="24"/>
          <w:szCs w:val="24"/>
        </w:rPr>
        <w:t>RAMaddr</w:t>
      </w:r>
      <w:proofErr w:type="spellEnd"/>
      <w:r w:rsidR="00E1049A" w:rsidRPr="00494DEE">
        <w:rPr>
          <w:rFonts w:ascii="Arial" w:eastAsia="Calibri" w:hAnsi="Arial" w:cs="Arial"/>
          <w:sz w:val="24"/>
          <w:szCs w:val="24"/>
        </w:rPr>
        <w:t xml:space="preserve">). The </w:t>
      </w:r>
      <w:proofErr w:type="spellStart"/>
      <w:r w:rsidR="00E1049A" w:rsidRPr="00494DEE">
        <w:rPr>
          <w:rFonts w:ascii="Arial" w:eastAsia="Calibri" w:hAnsi="Arial" w:cs="Arial"/>
          <w:sz w:val="24"/>
          <w:szCs w:val="24"/>
        </w:rPr>
        <w:t>write_</w:t>
      </w:r>
      <w:proofErr w:type="gramStart"/>
      <w:r w:rsidR="00E1049A" w:rsidRPr="00494DEE">
        <w:rPr>
          <w:rFonts w:ascii="Arial" w:eastAsia="Calibri" w:hAnsi="Arial" w:cs="Arial"/>
          <w:sz w:val="24"/>
          <w:szCs w:val="24"/>
        </w:rPr>
        <w:t>enable</w:t>
      </w:r>
      <w:proofErr w:type="spellEnd"/>
      <w:r w:rsidR="00E1049A" w:rsidRPr="00494DEE">
        <w:rPr>
          <w:rFonts w:ascii="Arial" w:eastAsia="Calibri" w:hAnsi="Arial" w:cs="Arial"/>
          <w:sz w:val="24"/>
          <w:szCs w:val="24"/>
        </w:rPr>
        <w:t xml:space="preserve"> </w:t>
      </w:r>
      <w:r w:rsidR="00B80721" w:rsidRPr="00494DEE">
        <w:rPr>
          <w:rFonts w:ascii="Arial" w:eastAsia="Calibri" w:hAnsi="Arial" w:cs="Arial"/>
          <w:sz w:val="24"/>
          <w:szCs w:val="24"/>
        </w:rPr>
        <w:t xml:space="preserve"> signal</w:t>
      </w:r>
      <w:proofErr w:type="gramEnd"/>
      <w:r w:rsidR="00B80721" w:rsidRPr="00494DEE">
        <w:rPr>
          <w:rFonts w:ascii="Arial" w:eastAsia="Calibri" w:hAnsi="Arial" w:cs="Arial"/>
          <w:sz w:val="24"/>
          <w:szCs w:val="24"/>
        </w:rPr>
        <w:t xml:space="preserve"> goes high whenever</w:t>
      </w:r>
      <w:r w:rsidR="00E1049A" w:rsidRPr="00494DEE">
        <w:rPr>
          <w:rFonts w:ascii="Arial" w:eastAsia="Calibri" w:hAnsi="Arial" w:cs="Arial"/>
          <w:sz w:val="24"/>
          <w:szCs w:val="24"/>
        </w:rPr>
        <w:t xml:space="preserve"> </w:t>
      </w:r>
      <w:r w:rsidR="00332520" w:rsidRPr="00494DEE">
        <w:rPr>
          <w:rFonts w:ascii="Arial" w:eastAsia="Calibri" w:hAnsi="Arial" w:cs="Arial"/>
          <w:sz w:val="24"/>
          <w:szCs w:val="24"/>
        </w:rPr>
        <w:t xml:space="preserve">data </w:t>
      </w:r>
      <w:r w:rsidR="00D75762" w:rsidRPr="00494DEE">
        <w:rPr>
          <w:rFonts w:ascii="Arial" w:eastAsia="Calibri" w:hAnsi="Arial" w:cs="Arial"/>
          <w:sz w:val="24"/>
          <w:szCs w:val="24"/>
        </w:rPr>
        <w:t xml:space="preserve">is being written </w:t>
      </w:r>
      <w:r w:rsidR="00D14D30" w:rsidRPr="00494DEE">
        <w:rPr>
          <w:rFonts w:ascii="Arial" w:eastAsia="Calibri" w:hAnsi="Arial" w:cs="Arial"/>
          <w:sz w:val="24"/>
          <w:szCs w:val="24"/>
        </w:rPr>
        <w:t>to RAM.</w:t>
      </w:r>
    </w:p>
    <w:p w14:paraId="4189AE66" w14:textId="394E1649" w:rsidR="007B149D" w:rsidRPr="00494DEE" w:rsidRDefault="4DB60DF0"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This module gives out </w:t>
      </w:r>
      <w:r w:rsidR="395BD879" w:rsidRPr="00494DEE">
        <w:rPr>
          <w:rFonts w:ascii="Arial" w:eastAsia="Calibri" w:hAnsi="Arial" w:cs="Arial"/>
          <w:sz w:val="24"/>
          <w:szCs w:val="24"/>
        </w:rPr>
        <w:t>the</w:t>
      </w:r>
      <w:r w:rsidR="007B149D" w:rsidRPr="00494DEE">
        <w:rPr>
          <w:rFonts w:ascii="Arial" w:eastAsia="Calibri" w:hAnsi="Arial" w:cs="Arial"/>
          <w:sz w:val="24"/>
          <w:szCs w:val="24"/>
        </w:rPr>
        <w:t xml:space="preserve"> </w:t>
      </w:r>
      <w:proofErr w:type="spellStart"/>
      <w:r w:rsidR="395BD879" w:rsidRPr="00494DEE">
        <w:rPr>
          <w:rFonts w:ascii="Arial" w:eastAsia="Calibri" w:hAnsi="Arial" w:cs="Arial"/>
          <w:sz w:val="24"/>
          <w:szCs w:val="24"/>
        </w:rPr>
        <w:t>GlobalWinnerScore</w:t>
      </w:r>
      <w:proofErr w:type="spellEnd"/>
      <w:r w:rsidR="395BD879" w:rsidRPr="00494DEE">
        <w:rPr>
          <w:rFonts w:ascii="Arial" w:eastAsia="Calibri" w:hAnsi="Arial" w:cs="Arial"/>
          <w:sz w:val="24"/>
          <w:szCs w:val="24"/>
        </w:rPr>
        <w:t>(6bits</w:t>
      </w:r>
      <w:r w:rsidRPr="00494DEE">
        <w:rPr>
          <w:rFonts w:ascii="Arial" w:eastAsia="Calibri" w:hAnsi="Arial" w:cs="Arial"/>
          <w:sz w:val="24"/>
          <w:szCs w:val="24"/>
        </w:rPr>
        <w:t xml:space="preserve">), </w:t>
      </w:r>
      <w:proofErr w:type="spellStart"/>
      <w:proofErr w:type="gramStart"/>
      <w:r w:rsidRPr="00494DEE">
        <w:rPr>
          <w:rFonts w:ascii="Arial" w:eastAsia="Calibri" w:hAnsi="Arial" w:cs="Arial"/>
          <w:sz w:val="24"/>
          <w:szCs w:val="24"/>
        </w:rPr>
        <w:t>PersonalBestScore</w:t>
      </w:r>
      <w:proofErr w:type="spellEnd"/>
      <w:r w:rsidRPr="00494DEE">
        <w:rPr>
          <w:rFonts w:ascii="Arial" w:eastAsia="Calibri" w:hAnsi="Arial" w:cs="Arial"/>
          <w:sz w:val="24"/>
          <w:szCs w:val="24"/>
        </w:rPr>
        <w:t>(</w:t>
      </w:r>
      <w:proofErr w:type="gramEnd"/>
      <w:r w:rsidRPr="00494DEE">
        <w:rPr>
          <w:rFonts w:ascii="Arial" w:eastAsia="Calibri" w:hAnsi="Arial" w:cs="Arial"/>
          <w:sz w:val="24"/>
          <w:szCs w:val="24"/>
        </w:rPr>
        <w:t xml:space="preserve">RAMdata_reg-6bits) to the multiplexers </w:t>
      </w:r>
      <w:r w:rsidR="00445ADB" w:rsidRPr="00494DEE">
        <w:rPr>
          <w:rFonts w:ascii="Arial" w:eastAsia="Calibri" w:hAnsi="Arial" w:cs="Arial"/>
          <w:sz w:val="24"/>
          <w:szCs w:val="24"/>
        </w:rPr>
        <w:t xml:space="preserve">through a </w:t>
      </w:r>
      <w:proofErr w:type="spellStart"/>
      <w:r w:rsidR="002D455C" w:rsidRPr="00494DEE">
        <w:rPr>
          <w:rFonts w:ascii="Arial" w:eastAsia="Calibri" w:hAnsi="Arial" w:cs="Arial"/>
          <w:sz w:val="24"/>
          <w:szCs w:val="24"/>
        </w:rPr>
        <w:t>BinarytoBCD</w:t>
      </w:r>
      <w:proofErr w:type="spellEnd"/>
      <w:r w:rsidR="002D455C" w:rsidRPr="00494DEE">
        <w:rPr>
          <w:rFonts w:ascii="Arial" w:eastAsia="Calibri" w:hAnsi="Arial" w:cs="Arial"/>
          <w:sz w:val="24"/>
          <w:szCs w:val="24"/>
        </w:rPr>
        <w:t xml:space="preserve"> converter module</w:t>
      </w:r>
      <w:r w:rsidR="00F65D8F" w:rsidRPr="00494DEE">
        <w:rPr>
          <w:rFonts w:ascii="Arial" w:eastAsia="Calibri" w:hAnsi="Arial" w:cs="Arial"/>
          <w:sz w:val="24"/>
          <w:szCs w:val="24"/>
        </w:rPr>
        <w:t xml:space="preserve"> so that they can be </w:t>
      </w:r>
      <w:r w:rsidR="0081099E" w:rsidRPr="00494DEE">
        <w:rPr>
          <w:rFonts w:ascii="Arial" w:eastAsia="Calibri" w:hAnsi="Arial" w:cs="Arial"/>
          <w:sz w:val="24"/>
          <w:szCs w:val="24"/>
        </w:rPr>
        <w:t xml:space="preserve">displayed </w:t>
      </w:r>
      <w:proofErr w:type="spellStart"/>
      <w:r w:rsidR="0081099E" w:rsidRPr="00494DEE">
        <w:rPr>
          <w:rFonts w:ascii="Arial" w:eastAsia="Calibri" w:hAnsi="Arial" w:cs="Arial"/>
          <w:sz w:val="24"/>
          <w:szCs w:val="24"/>
        </w:rPr>
        <w:t>onn</w:t>
      </w:r>
      <w:proofErr w:type="spellEnd"/>
      <w:r w:rsidR="0081099E" w:rsidRPr="00494DEE">
        <w:rPr>
          <w:rFonts w:ascii="Arial" w:eastAsia="Calibri" w:hAnsi="Arial" w:cs="Arial"/>
          <w:sz w:val="24"/>
          <w:szCs w:val="24"/>
        </w:rPr>
        <w:t xml:space="preserve"> seven segment displays.</w:t>
      </w:r>
      <w:r w:rsidRPr="00494DEE">
        <w:rPr>
          <w:rFonts w:ascii="Arial" w:eastAsia="Calibri" w:hAnsi="Arial" w:cs="Arial"/>
          <w:sz w:val="24"/>
          <w:szCs w:val="24"/>
        </w:rPr>
        <w:t xml:space="preserve"> </w:t>
      </w:r>
      <w:proofErr w:type="spellStart"/>
      <w:r w:rsidR="00FC64B2" w:rsidRPr="00494DEE">
        <w:rPr>
          <w:rFonts w:ascii="Arial" w:eastAsia="Calibri" w:hAnsi="Arial" w:cs="Arial"/>
          <w:sz w:val="24"/>
          <w:szCs w:val="24"/>
        </w:rPr>
        <w:t>GlobalWinnerID</w:t>
      </w:r>
      <w:proofErr w:type="spellEnd"/>
      <w:r w:rsidR="00FC64B2" w:rsidRPr="00494DEE">
        <w:rPr>
          <w:rFonts w:ascii="Arial" w:eastAsia="Calibri" w:hAnsi="Arial" w:cs="Arial"/>
          <w:sz w:val="24"/>
          <w:szCs w:val="24"/>
        </w:rPr>
        <w:t>(</w:t>
      </w:r>
      <w:r w:rsidR="007F6DF4" w:rsidRPr="00494DEE">
        <w:rPr>
          <w:rFonts w:ascii="Arial" w:eastAsia="Calibri" w:hAnsi="Arial" w:cs="Arial"/>
          <w:sz w:val="24"/>
          <w:szCs w:val="24"/>
        </w:rPr>
        <w:t>4</w:t>
      </w:r>
      <w:r w:rsidR="00FC64B2" w:rsidRPr="00494DEE">
        <w:rPr>
          <w:rFonts w:ascii="Arial" w:eastAsia="Calibri" w:hAnsi="Arial" w:cs="Arial"/>
          <w:sz w:val="24"/>
          <w:szCs w:val="24"/>
        </w:rPr>
        <w:t xml:space="preserve">bits), is directly </w:t>
      </w:r>
      <w:r w:rsidR="007F6DF4" w:rsidRPr="00494DEE">
        <w:rPr>
          <w:rFonts w:ascii="Arial" w:eastAsia="Calibri" w:hAnsi="Arial" w:cs="Arial"/>
          <w:sz w:val="24"/>
          <w:szCs w:val="24"/>
        </w:rPr>
        <w:t xml:space="preserve">given as an input </w:t>
      </w:r>
      <w:r w:rsidR="00BF529B" w:rsidRPr="00494DEE">
        <w:rPr>
          <w:rFonts w:ascii="Arial" w:eastAsia="Calibri" w:hAnsi="Arial" w:cs="Arial"/>
          <w:sz w:val="24"/>
          <w:szCs w:val="24"/>
        </w:rPr>
        <w:t>to mux</w:t>
      </w:r>
      <w:r w:rsidR="007E2CA7" w:rsidRPr="00494DEE">
        <w:rPr>
          <w:rFonts w:ascii="Arial" w:eastAsia="Calibri" w:hAnsi="Arial" w:cs="Arial"/>
          <w:sz w:val="24"/>
          <w:szCs w:val="24"/>
        </w:rPr>
        <w:t xml:space="preserve"> to be displayed</w:t>
      </w:r>
      <w:r w:rsidR="0066739E" w:rsidRPr="00494DEE">
        <w:rPr>
          <w:rFonts w:ascii="Arial" w:eastAsia="Calibri" w:hAnsi="Arial" w:cs="Arial"/>
          <w:sz w:val="24"/>
          <w:szCs w:val="24"/>
        </w:rPr>
        <w:t>.</w:t>
      </w:r>
    </w:p>
    <w:p w14:paraId="25552030" w14:textId="54D4C3E7" w:rsidR="00A43616" w:rsidRPr="00494DEE" w:rsidRDefault="4DB60DF0"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PersonalBest</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w:t>
      </w:r>
      <w:proofErr w:type="spellEnd"/>
      <w:r w:rsidRPr="00494DEE">
        <w:rPr>
          <w:rFonts w:ascii="Arial" w:eastAsia="Calibri" w:hAnsi="Arial" w:cs="Arial"/>
          <w:sz w:val="24"/>
          <w:szCs w:val="24"/>
        </w:rPr>
        <w:t xml:space="preserve">, and valid </w:t>
      </w:r>
      <w:r w:rsidR="0066739E" w:rsidRPr="00494DEE">
        <w:rPr>
          <w:rFonts w:ascii="Arial" w:eastAsia="Calibri" w:hAnsi="Arial" w:cs="Arial"/>
          <w:sz w:val="24"/>
          <w:szCs w:val="24"/>
        </w:rPr>
        <w:t xml:space="preserve">are sent </w:t>
      </w:r>
      <w:r w:rsidRPr="00494DEE">
        <w:rPr>
          <w:rFonts w:ascii="Arial" w:eastAsia="Calibri" w:hAnsi="Arial" w:cs="Arial"/>
          <w:sz w:val="24"/>
          <w:szCs w:val="24"/>
        </w:rPr>
        <w:t xml:space="preserve">to </w:t>
      </w:r>
      <w:r w:rsidR="0066739E" w:rsidRPr="00494DEE">
        <w:rPr>
          <w:rFonts w:ascii="Arial" w:eastAsia="Calibri" w:hAnsi="Arial" w:cs="Arial"/>
          <w:sz w:val="24"/>
          <w:szCs w:val="24"/>
        </w:rPr>
        <w:t xml:space="preserve">the </w:t>
      </w:r>
      <w:r w:rsidRPr="00494DEE">
        <w:rPr>
          <w:rFonts w:ascii="Arial" w:eastAsia="Calibri" w:hAnsi="Arial" w:cs="Arial"/>
          <w:sz w:val="24"/>
          <w:szCs w:val="24"/>
        </w:rPr>
        <w:t>game controller module</w:t>
      </w:r>
      <w:r w:rsidR="00077B81" w:rsidRPr="00494DEE">
        <w:rPr>
          <w:rFonts w:ascii="Arial" w:eastAsia="Calibri" w:hAnsi="Arial" w:cs="Arial"/>
          <w:sz w:val="24"/>
          <w:szCs w:val="24"/>
        </w:rPr>
        <w:t xml:space="preserve"> as signals to indicate </w:t>
      </w:r>
      <w:r w:rsidR="004E706E" w:rsidRPr="00494DEE">
        <w:rPr>
          <w:rFonts w:ascii="Arial" w:eastAsia="Calibri" w:hAnsi="Arial" w:cs="Arial"/>
          <w:sz w:val="24"/>
          <w:szCs w:val="24"/>
        </w:rPr>
        <w:t xml:space="preserve">if the </w:t>
      </w:r>
      <w:r w:rsidR="00F15B88" w:rsidRPr="00494DEE">
        <w:rPr>
          <w:rFonts w:ascii="Arial" w:eastAsia="Calibri" w:hAnsi="Arial" w:cs="Arial"/>
          <w:sz w:val="24"/>
          <w:szCs w:val="24"/>
        </w:rPr>
        <w:t xml:space="preserve">player has achieved </w:t>
      </w:r>
      <w:r w:rsidR="001C41F2" w:rsidRPr="00494DEE">
        <w:rPr>
          <w:rFonts w:ascii="Arial" w:eastAsia="Calibri" w:hAnsi="Arial" w:cs="Arial"/>
          <w:sz w:val="24"/>
          <w:szCs w:val="24"/>
        </w:rPr>
        <w:t xml:space="preserve">their personal best </w:t>
      </w:r>
      <w:r w:rsidR="00AA5FC8" w:rsidRPr="00494DEE">
        <w:rPr>
          <w:rFonts w:ascii="Arial" w:eastAsia="Calibri" w:hAnsi="Arial" w:cs="Arial"/>
          <w:sz w:val="24"/>
          <w:szCs w:val="24"/>
        </w:rPr>
        <w:t xml:space="preserve">or </w:t>
      </w:r>
      <w:r w:rsidR="00744F84" w:rsidRPr="00494DEE">
        <w:rPr>
          <w:rFonts w:ascii="Arial" w:eastAsia="Calibri" w:hAnsi="Arial" w:cs="Arial"/>
          <w:sz w:val="24"/>
          <w:szCs w:val="24"/>
        </w:rPr>
        <w:t xml:space="preserve">the highest score among all the </w:t>
      </w:r>
      <w:proofErr w:type="gramStart"/>
      <w:r w:rsidR="00160707" w:rsidRPr="00494DEE">
        <w:rPr>
          <w:rFonts w:ascii="Arial" w:eastAsia="Calibri" w:hAnsi="Arial" w:cs="Arial"/>
          <w:sz w:val="24"/>
          <w:szCs w:val="24"/>
        </w:rPr>
        <w:t>player</w:t>
      </w:r>
      <w:proofErr w:type="gramEnd"/>
      <w:r w:rsidR="00160707" w:rsidRPr="00494DEE">
        <w:rPr>
          <w:rFonts w:ascii="Arial" w:eastAsia="Calibri" w:hAnsi="Arial" w:cs="Arial"/>
          <w:sz w:val="24"/>
          <w:szCs w:val="24"/>
        </w:rPr>
        <w:t xml:space="preserve"> i.e., global winner</w:t>
      </w:r>
      <w:r w:rsidR="00CB56FF" w:rsidRPr="00494DEE">
        <w:rPr>
          <w:rFonts w:ascii="Arial" w:eastAsia="Calibri" w:hAnsi="Arial" w:cs="Arial"/>
          <w:sz w:val="24"/>
          <w:szCs w:val="24"/>
        </w:rPr>
        <w:t xml:space="preserve">. The valid bit is sent </w:t>
      </w:r>
      <w:r w:rsidR="00DF5CF0" w:rsidRPr="00494DEE">
        <w:rPr>
          <w:rFonts w:ascii="Arial" w:eastAsia="Calibri" w:hAnsi="Arial" w:cs="Arial"/>
          <w:sz w:val="24"/>
          <w:szCs w:val="24"/>
        </w:rPr>
        <w:t xml:space="preserve">as a </w:t>
      </w:r>
      <w:r w:rsidR="00634E01" w:rsidRPr="00494DEE">
        <w:rPr>
          <w:rFonts w:ascii="Arial" w:eastAsia="Calibri" w:hAnsi="Arial" w:cs="Arial"/>
          <w:sz w:val="24"/>
          <w:szCs w:val="24"/>
        </w:rPr>
        <w:t>check-signal to the game controller</w:t>
      </w:r>
      <w:r w:rsidR="0052625C" w:rsidRPr="00494DEE">
        <w:rPr>
          <w:rFonts w:ascii="Arial" w:eastAsia="Calibri" w:hAnsi="Arial" w:cs="Arial"/>
          <w:sz w:val="24"/>
          <w:szCs w:val="24"/>
        </w:rPr>
        <w:t xml:space="preserve"> </w:t>
      </w:r>
      <w:r w:rsidR="0087379D" w:rsidRPr="00494DEE">
        <w:rPr>
          <w:rFonts w:ascii="Arial" w:eastAsia="Calibri" w:hAnsi="Arial" w:cs="Arial"/>
          <w:sz w:val="24"/>
          <w:szCs w:val="24"/>
        </w:rPr>
        <w:t xml:space="preserve">which helps the game controller in determining if it is </w:t>
      </w:r>
      <w:proofErr w:type="gramStart"/>
      <w:r w:rsidR="0087379D" w:rsidRPr="00494DEE">
        <w:rPr>
          <w:rFonts w:ascii="Arial" w:eastAsia="Calibri" w:hAnsi="Arial" w:cs="Arial"/>
          <w:sz w:val="24"/>
          <w:szCs w:val="24"/>
        </w:rPr>
        <w:t>a val</w:t>
      </w:r>
      <w:r w:rsidR="00F271B5" w:rsidRPr="00494DEE">
        <w:rPr>
          <w:rFonts w:ascii="Arial" w:eastAsia="Calibri" w:hAnsi="Arial" w:cs="Arial"/>
          <w:sz w:val="24"/>
          <w:szCs w:val="24"/>
        </w:rPr>
        <w:t>id</w:t>
      </w:r>
      <w:proofErr w:type="gramEnd"/>
      <w:r w:rsidR="00F271B5" w:rsidRPr="00494DEE">
        <w:rPr>
          <w:rFonts w:ascii="Arial" w:eastAsia="Calibri" w:hAnsi="Arial" w:cs="Arial"/>
          <w:sz w:val="24"/>
          <w:szCs w:val="24"/>
        </w:rPr>
        <w:t xml:space="preserve"> data</w:t>
      </w:r>
      <w:r w:rsidR="00A136F3" w:rsidRPr="00494DEE">
        <w:rPr>
          <w:rFonts w:ascii="Arial" w:eastAsia="Calibri" w:hAnsi="Arial" w:cs="Arial"/>
          <w:sz w:val="24"/>
          <w:szCs w:val="24"/>
        </w:rPr>
        <w:t xml:space="preserve"> from score track module.</w:t>
      </w:r>
    </w:p>
    <w:p w14:paraId="5EDFBD03" w14:textId="6B77C978" w:rsidR="00323C99" w:rsidRPr="00494DEE" w:rsidRDefault="00077B81" w:rsidP="00EE1A00">
      <w:pPr>
        <w:pStyle w:val="ListParagraph"/>
        <w:numPr>
          <w:ilvl w:val="0"/>
          <w:numId w:val="29"/>
        </w:numPr>
        <w:jc w:val="both"/>
        <w:rPr>
          <w:rFonts w:ascii="Arial" w:hAnsi="Arial" w:cs="Arial"/>
          <w:sz w:val="24"/>
          <w:szCs w:val="24"/>
        </w:rPr>
      </w:pPr>
      <w:r w:rsidRPr="00494DEE">
        <w:rPr>
          <w:rFonts w:ascii="Arial" w:eastAsia="Calibri" w:hAnsi="Arial" w:cs="Arial"/>
          <w:sz w:val="24"/>
          <w:szCs w:val="24"/>
        </w:rPr>
        <w:t xml:space="preserve"> </w:t>
      </w:r>
      <w:r w:rsidR="4DB60DF0" w:rsidRPr="00494DEE">
        <w:rPr>
          <w:rFonts w:ascii="Arial" w:eastAsia="Calibri" w:hAnsi="Arial" w:cs="Arial"/>
          <w:sz w:val="24"/>
          <w:szCs w:val="24"/>
        </w:rPr>
        <w:t xml:space="preserve"> It receives score(6bits</w:t>
      </w:r>
      <w:proofErr w:type="gramStart"/>
      <w:r w:rsidR="4DB60DF0" w:rsidRPr="00494DEE">
        <w:rPr>
          <w:rFonts w:ascii="Arial" w:eastAsia="Calibri" w:hAnsi="Arial" w:cs="Arial"/>
          <w:sz w:val="24"/>
          <w:szCs w:val="24"/>
        </w:rPr>
        <w:t xml:space="preserve">),  </w:t>
      </w:r>
      <w:proofErr w:type="spellStart"/>
      <w:r w:rsidR="4DB60DF0" w:rsidRPr="00494DEE">
        <w:rPr>
          <w:rFonts w:ascii="Arial" w:eastAsia="Calibri" w:hAnsi="Arial" w:cs="Arial"/>
          <w:sz w:val="24"/>
          <w:szCs w:val="24"/>
        </w:rPr>
        <w:t>score</w:t>
      </w:r>
      <w:proofErr w:type="gramEnd"/>
      <w:r w:rsidR="4DB60DF0" w:rsidRPr="00494DEE">
        <w:rPr>
          <w:rFonts w:ascii="Arial" w:eastAsia="Calibri" w:hAnsi="Arial" w:cs="Arial"/>
          <w:sz w:val="24"/>
          <w:szCs w:val="24"/>
        </w:rPr>
        <w:t>_req</w:t>
      </w:r>
      <w:proofErr w:type="spellEnd"/>
      <w:r w:rsidR="4DB60DF0" w:rsidRPr="00494DEE">
        <w:rPr>
          <w:rFonts w:ascii="Arial" w:eastAsia="Calibri" w:hAnsi="Arial" w:cs="Arial"/>
          <w:sz w:val="24"/>
          <w:szCs w:val="24"/>
        </w:rPr>
        <w:t xml:space="preserve"> from the </w:t>
      </w:r>
      <w:proofErr w:type="spellStart"/>
      <w:r w:rsidR="4DB60DF0" w:rsidRPr="00494DEE">
        <w:rPr>
          <w:rFonts w:ascii="Arial" w:eastAsia="Calibri" w:hAnsi="Arial" w:cs="Arial"/>
          <w:sz w:val="24"/>
          <w:szCs w:val="24"/>
        </w:rPr>
        <w:t>game_controller</w:t>
      </w:r>
      <w:proofErr w:type="spellEnd"/>
      <w:r w:rsidR="4DB60DF0" w:rsidRPr="00494DEE">
        <w:rPr>
          <w:rFonts w:ascii="Arial" w:eastAsia="Calibri" w:hAnsi="Arial" w:cs="Arial"/>
          <w:sz w:val="24"/>
          <w:szCs w:val="24"/>
        </w:rPr>
        <w:t xml:space="preserve"> module.</w:t>
      </w:r>
    </w:p>
    <w:p w14:paraId="75B6812B" w14:textId="43533221" w:rsidR="001F66DA" w:rsidRPr="00494DEE" w:rsidRDefault="00F14345"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The </w:t>
      </w:r>
      <w:proofErr w:type="spellStart"/>
      <w:r w:rsidR="001F66DA" w:rsidRPr="00494DEE">
        <w:rPr>
          <w:rFonts w:ascii="Arial" w:eastAsia="Calibri" w:hAnsi="Arial" w:cs="Arial"/>
          <w:sz w:val="24"/>
          <w:szCs w:val="24"/>
        </w:rPr>
        <w:t>isGuest</w:t>
      </w:r>
      <w:proofErr w:type="spellEnd"/>
      <w:r w:rsidR="00C14813" w:rsidRPr="00494DEE">
        <w:rPr>
          <w:rFonts w:ascii="Arial" w:eastAsia="Calibri" w:hAnsi="Arial" w:cs="Arial"/>
          <w:sz w:val="24"/>
          <w:szCs w:val="24"/>
        </w:rPr>
        <w:t xml:space="preserve">, </w:t>
      </w:r>
      <w:proofErr w:type="spellStart"/>
      <w:r w:rsidR="00C14813" w:rsidRPr="00494DEE">
        <w:rPr>
          <w:rFonts w:ascii="Arial" w:eastAsia="Calibri" w:hAnsi="Arial" w:cs="Arial"/>
          <w:sz w:val="24"/>
          <w:szCs w:val="24"/>
        </w:rPr>
        <w:t>PlayerID</w:t>
      </w:r>
      <w:proofErr w:type="spellEnd"/>
      <w:r w:rsidR="00C14813" w:rsidRPr="00494DEE">
        <w:rPr>
          <w:rFonts w:ascii="Arial" w:eastAsia="Calibri" w:hAnsi="Arial" w:cs="Arial"/>
          <w:sz w:val="24"/>
          <w:szCs w:val="24"/>
        </w:rPr>
        <w:t>(2bits)</w:t>
      </w:r>
      <w:r w:rsidR="001E0AD7" w:rsidRPr="00494DEE">
        <w:rPr>
          <w:rFonts w:ascii="Arial" w:eastAsia="Calibri" w:hAnsi="Arial" w:cs="Arial"/>
          <w:sz w:val="24"/>
          <w:szCs w:val="24"/>
        </w:rPr>
        <w:t xml:space="preserve"> </w:t>
      </w:r>
      <w:r w:rsidR="009C0CD4" w:rsidRPr="00494DEE">
        <w:rPr>
          <w:rFonts w:ascii="Arial" w:eastAsia="Calibri" w:hAnsi="Arial" w:cs="Arial"/>
          <w:sz w:val="24"/>
          <w:szCs w:val="24"/>
        </w:rPr>
        <w:t xml:space="preserve">come </w:t>
      </w:r>
      <w:r w:rsidRPr="00494DEE">
        <w:rPr>
          <w:rFonts w:ascii="Arial" w:eastAsia="Calibri" w:hAnsi="Arial" w:cs="Arial"/>
          <w:sz w:val="24"/>
          <w:szCs w:val="24"/>
        </w:rPr>
        <w:t xml:space="preserve">from </w:t>
      </w:r>
      <w:r w:rsidR="009C0CD4" w:rsidRPr="00494DEE">
        <w:rPr>
          <w:rFonts w:ascii="Arial" w:eastAsia="Calibri" w:hAnsi="Arial" w:cs="Arial"/>
          <w:sz w:val="24"/>
          <w:szCs w:val="24"/>
        </w:rPr>
        <w:t xml:space="preserve">the Access Controller module </w:t>
      </w:r>
      <w:r w:rsidR="0094740E" w:rsidRPr="00494DEE">
        <w:rPr>
          <w:rFonts w:ascii="Arial" w:eastAsia="Calibri" w:hAnsi="Arial" w:cs="Arial"/>
          <w:sz w:val="24"/>
          <w:szCs w:val="24"/>
        </w:rPr>
        <w:t xml:space="preserve">indicating if the player is a guest </w:t>
      </w:r>
      <w:r w:rsidR="008773CD" w:rsidRPr="00494DEE">
        <w:rPr>
          <w:rFonts w:ascii="Arial" w:eastAsia="Calibri" w:hAnsi="Arial" w:cs="Arial"/>
          <w:sz w:val="24"/>
          <w:szCs w:val="24"/>
        </w:rPr>
        <w:t>(</w:t>
      </w:r>
      <w:proofErr w:type="spellStart"/>
      <w:r w:rsidR="008773CD" w:rsidRPr="00494DEE">
        <w:rPr>
          <w:rFonts w:ascii="Arial" w:eastAsia="Calibri" w:hAnsi="Arial" w:cs="Arial"/>
          <w:sz w:val="24"/>
          <w:szCs w:val="24"/>
        </w:rPr>
        <w:t>isGuest</w:t>
      </w:r>
      <w:proofErr w:type="spellEnd"/>
      <w:r w:rsidR="008773CD" w:rsidRPr="00494DEE">
        <w:rPr>
          <w:rFonts w:ascii="Arial" w:eastAsia="Calibri" w:hAnsi="Arial" w:cs="Arial"/>
          <w:sz w:val="24"/>
          <w:szCs w:val="24"/>
        </w:rPr>
        <w:t xml:space="preserve"> going high) and </w:t>
      </w:r>
      <w:r w:rsidR="00A86245" w:rsidRPr="00494DEE">
        <w:rPr>
          <w:rFonts w:ascii="Arial" w:eastAsia="Calibri" w:hAnsi="Arial" w:cs="Arial"/>
          <w:sz w:val="24"/>
          <w:szCs w:val="24"/>
        </w:rPr>
        <w:t>the Internal Player ID</w:t>
      </w:r>
      <w:r w:rsidR="00CA72C4" w:rsidRPr="00494DEE">
        <w:rPr>
          <w:rFonts w:ascii="Arial" w:eastAsia="Calibri" w:hAnsi="Arial" w:cs="Arial"/>
          <w:sz w:val="24"/>
          <w:szCs w:val="24"/>
        </w:rPr>
        <w:t xml:space="preserve"> from </w:t>
      </w:r>
      <w:r w:rsidR="00F27354" w:rsidRPr="00494DEE">
        <w:rPr>
          <w:rFonts w:ascii="Arial" w:eastAsia="Calibri" w:hAnsi="Arial" w:cs="Arial"/>
          <w:sz w:val="24"/>
          <w:szCs w:val="24"/>
        </w:rPr>
        <w:t>the Access Controller.</w:t>
      </w:r>
    </w:p>
    <w:p w14:paraId="6FAD60A8" w14:textId="55D0BBA1" w:rsidR="00FA7BEB" w:rsidRPr="00494DEE" w:rsidRDefault="00FA7BEB"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Clk</w:t>
      </w:r>
      <w:proofErr w:type="spellEnd"/>
      <w:r w:rsidRPr="00494DEE">
        <w:rPr>
          <w:rFonts w:ascii="Arial" w:eastAsia="Calibri" w:hAnsi="Arial" w:cs="Arial"/>
          <w:sz w:val="24"/>
          <w:szCs w:val="24"/>
        </w:rPr>
        <w:t xml:space="preserve"> and </w:t>
      </w:r>
      <w:proofErr w:type="spellStart"/>
      <w:r w:rsidRPr="00494DEE">
        <w:rPr>
          <w:rFonts w:ascii="Arial" w:eastAsia="Calibri" w:hAnsi="Arial" w:cs="Arial"/>
          <w:sz w:val="24"/>
          <w:szCs w:val="24"/>
        </w:rPr>
        <w:t>rst</w:t>
      </w:r>
      <w:proofErr w:type="spellEnd"/>
      <w:r w:rsidRPr="00494DEE">
        <w:rPr>
          <w:rFonts w:ascii="Arial" w:eastAsia="Calibri" w:hAnsi="Arial" w:cs="Arial"/>
          <w:sz w:val="24"/>
          <w:szCs w:val="24"/>
        </w:rPr>
        <w:t xml:space="preserve"> and clock and reset signals.</w:t>
      </w:r>
    </w:p>
    <w:p w14:paraId="58B999BF" w14:textId="2A436EB0" w:rsidR="1FAA7E95" w:rsidRPr="00494DEE" w:rsidRDefault="1FAA7E95" w:rsidP="1FAA7E95">
      <w:pPr>
        <w:spacing w:line="257" w:lineRule="auto"/>
        <w:ind w:left="720"/>
        <w:jc w:val="both"/>
        <w:rPr>
          <w:rFonts w:ascii="Arial" w:eastAsia="Calibri" w:hAnsi="Arial" w:cs="Arial"/>
          <w:sz w:val="24"/>
          <w:szCs w:val="24"/>
        </w:rPr>
      </w:pPr>
    </w:p>
    <w:p w14:paraId="16A1AC4E" w14:textId="56B068C2" w:rsidR="762E8D37" w:rsidRPr="00494DEE" w:rsidRDefault="009F7C35" w:rsidP="4D046252">
      <w:pPr>
        <w:jc w:val="both"/>
        <w:rPr>
          <w:rFonts w:ascii="Arial" w:eastAsia="Calibri" w:hAnsi="Arial" w:cs="Arial"/>
          <w:sz w:val="24"/>
          <w:szCs w:val="24"/>
          <w:u w:val="single"/>
        </w:rPr>
      </w:pPr>
      <w:r w:rsidRPr="00494DEE">
        <w:rPr>
          <w:rFonts w:ascii="Arial" w:hAnsi="Arial" w:cs="Arial"/>
          <w:b/>
          <w:sz w:val="24"/>
          <w:szCs w:val="24"/>
          <w:u w:val="single"/>
        </w:rPr>
        <w:t>15.</w:t>
      </w:r>
      <w:r w:rsidR="762E8D37" w:rsidRPr="00494DEE">
        <w:rPr>
          <w:rFonts w:ascii="Arial" w:hAnsi="Arial" w:cs="Arial"/>
          <w:b/>
          <w:sz w:val="24"/>
          <w:szCs w:val="24"/>
          <w:u w:val="single"/>
        </w:rPr>
        <w:t>Game controller:</w:t>
      </w:r>
      <w:r w:rsidR="762E8D37" w:rsidRPr="00494DEE">
        <w:rPr>
          <w:rFonts w:ascii="Arial" w:eastAsia="Calibri" w:hAnsi="Arial" w:cs="Arial"/>
          <w:sz w:val="24"/>
          <w:szCs w:val="24"/>
          <w:u w:val="single"/>
        </w:rPr>
        <w:t xml:space="preserve"> </w:t>
      </w:r>
    </w:p>
    <w:p w14:paraId="11B4DB26" w14:textId="77777777" w:rsidR="002E0703"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This is the heart and brain of the game. It has two internal modules- </w:t>
      </w:r>
    </w:p>
    <w:p w14:paraId="754B6316" w14:textId="5DE8321E" w:rsidR="00902A9F" w:rsidRPr="00494DEE" w:rsidRDefault="762E8D37"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RAM</w:t>
      </w:r>
      <w:r w:rsidR="0082504E" w:rsidRPr="00494DEE">
        <w:rPr>
          <w:rFonts w:ascii="Arial" w:eastAsia="Calibri" w:hAnsi="Arial" w:cs="Arial"/>
          <w:sz w:val="24"/>
          <w:szCs w:val="24"/>
        </w:rPr>
        <w:t>_logout</w:t>
      </w:r>
      <w:proofErr w:type="spellEnd"/>
      <w:r w:rsidR="395BD879" w:rsidRPr="00494DEE">
        <w:rPr>
          <w:rFonts w:ascii="Arial" w:eastAsia="Calibri" w:hAnsi="Arial" w:cs="Arial"/>
          <w:sz w:val="24"/>
          <w:szCs w:val="24"/>
        </w:rPr>
        <w:t xml:space="preserve"> </w:t>
      </w:r>
      <w:r w:rsidR="00D4284B" w:rsidRPr="00494DEE">
        <w:rPr>
          <w:rFonts w:ascii="Arial" w:eastAsia="Calibri" w:hAnsi="Arial" w:cs="Arial"/>
          <w:sz w:val="24"/>
          <w:szCs w:val="24"/>
        </w:rPr>
        <w:t xml:space="preserve">- </w:t>
      </w:r>
      <w:r w:rsidRPr="00494DEE">
        <w:rPr>
          <w:rFonts w:ascii="Arial" w:eastAsia="Calibri" w:hAnsi="Arial" w:cs="Arial"/>
          <w:sz w:val="24"/>
          <w:szCs w:val="24"/>
        </w:rPr>
        <w:t xml:space="preserve">state of the players is stored when they log out of the system which helps to resume back at the same level where they log out previously) and </w:t>
      </w:r>
      <w:proofErr w:type="spellStart"/>
      <w:r w:rsidRPr="00494DEE">
        <w:rPr>
          <w:rFonts w:ascii="Arial" w:eastAsia="Calibri" w:hAnsi="Arial" w:cs="Arial"/>
          <w:sz w:val="24"/>
          <w:szCs w:val="24"/>
        </w:rPr>
        <w:t>game_controller</w:t>
      </w:r>
      <w:proofErr w:type="spellEnd"/>
      <w:r w:rsidRPr="00494DEE">
        <w:rPr>
          <w:rFonts w:ascii="Arial" w:eastAsia="Calibri" w:hAnsi="Arial" w:cs="Arial"/>
          <w:sz w:val="24"/>
          <w:szCs w:val="24"/>
        </w:rPr>
        <w:t xml:space="preserve"> (controls the game flow</w:t>
      </w:r>
      <w:r w:rsidR="00D4284B" w:rsidRPr="00494DEE">
        <w:rPr>
          <w:rFonts w:ascii="Arial" w:eastAsia="Calibri" w:hAnsi="Arial" w:cs="Arial"/>
          <w:sz w:val="24"/>
          <w:szCs w:val="24"/>
        </w:rPr>
        <w:t>.</w:t>
      </w:r>
    </w:p>
    <w:p w14:paraId="033E4F30" w14:textId="4379D6FB" w:rsidR="00D4284B" w:rsidRPr="00494DEE" w:rsidRDefault="00D4284B"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The </w:t>
      </w:r>
      <w:r w:rsidR="0082504E" w:rsidRPr="00494DEE">
        <w:rPr>
          <w:rFonts w:ascii="Arial" w:eastAsia="Calibri" w:hAnsi="Arial" w:cs="Arial"/>
          <w:sz w:val="24"/>
          <w:szCs w:val="24"/>
        </w:rPr>
        <w:t>data bus</w:t>
      </w:r>
      <w:r w:rsidR="006E67AE" w:rsidRPr="00494DEE">
        <w:rPr>
          <w:rFonts w:ascii="Arial" w:eastAsia="Calibri" w:hAnsi="Arial" w:cs="Arial"/>
          <w:sz w:val="24"/>
          <w:szCs w:val="24"/>
        </w:rPr>
        <w:t>es</w:t>
      </w:r>
      <w:r w:rsidR="0082504E" w:rsidRPr="00494DEE">
        <w:rPr>
          <w:rFonts w:ascii="Arial" w:eastAsia="Calibri" w:hAnsi="Arial" w:cs="Arial"/>
          <w:sz w:val="24"/>
          <w:szCs w:val="24"/>
        </w:rPr>
        <w:t xml:space="preserve"> of the RAM </w:t>
      </w:r>
      <w:r w:rsidR="006E67AE" w:rsidRPr="00494DEE">
        <w:rPr>
          <w:rFonts w:ascii="Arial" w:eastAsia="Calibri" w:hAnsi="Arial" w:cs="Arial"/>
          <w:sz w:val="24"/>
          <w:szCs w:val="24"/>
        </w:rPr>
        <w:t>are</w:t>
      </w:r>
      <w:r w:rsidR="0082504E" w:rsidRPr="00494DEE">
        <w:rPr>
          <w:rFonts w:ascii="Arial" w:eastAsia="Calibri" w:hAnsi="Arial" w:cs="Arial"/>
          <w:sz w:val="24"/>
          <w:szCs w:val="24"/>
        </w:rPr>
        <w:t xml:space="preserve"> </w:t>
      </w:r>
      <w:r w:rsidR="006E67AE" w:rsidRPr="00494DEE">
        <w:rPr>
          <w:rFonts w:ascii="Arial" w:eastAsia="Calibri" w:hAnsi="Arial" w:cs="Arial"/>
          <w:sz w:val="24"/>
          <w:szCs w:val="24"/>
        </w:rPr>
        <w:t xml:space="preserve">of 14 </w:t>
      </w:r>
      <w:r w:rsidR="1322E076" w:rsidRPr="00494DEE">
        <w:rPr>
          <w:rFonts w:ascii="Arial" w:eastAsia="Calibri" w:hAnsi="Arial" w:cs="Arial"/>
          <w:sz w:val="24"/>
          <w:szCs w:val="24"/>
        </w:rPr>
        <w:t xml:space="preserve">bits </w:t>
      </w:r>
      <w:r w:rsidR="006E67AE" w:rsidRPr="00494DEE">
        <w:rPr>
          <w:rFonts w:ascii="Arial" w:eastAsia="Calibri" w:hAnsi="Arial" w:cs="Arial"/>
          <w:sz w:val="24"/>
          <w:szCs w:val="24"/>
        </w:rPr>
        <w:t>wide</w:t>
      </w:r>
      <w:r w:rsidR="1322E076" w:rsidRPr="00494DEE">
        <w:rPr>
          <w:rFonts w:ascii="Arial" w:eastAsia="Calibri" w:hAnsi="Arial" w:cs="Arial"/>
          <w:sz w:val="24"/>
          <w:szCs w:val="24"/>
        </w:rPr>
        <w:t xml:space="preserve"> </w:t>
      </w:r>
      <w:r w:rsidR="006E67AE" w:rsidRPr="00494DEE">
        <w:rPr>
          <w:rFonts w:ascii="Arial" w:eastAsia="Calibri" w:hAnsi="Arial" w:cs="Arial"/>
          <w:sz w:val="24"/>
          <w:szCs w:val="24"/>
        </w:rPr>
        <w:t>(</w:t>
      </w:r>
      <w:proofErr w:type="spellStart"/>
      <w:r w:rsidR="00C868ED" w:rsidRPr="00494DEE">
        <w:rPr>
          <w:rFonts w:ascii="Arial" w:eastAsia="Calibri" w:hAnsi="Arial" w:cs="Arial"/>
          <w:sz w:val="24"/>
          <w:szCs w:val="24"/>
        </w:rPr>
        <w:t>RAM_data_in</w:t>
      </w:r>
      <w:proofErr w:type="spellEnd"/>
      <w:r w:rsidR="00C868ED" w:rsidRPr="00494DEE">
        <w:rPr>
          <w:rFonts w:ascii="Arial" w:eastAsia="Calibri" w:hAnsi="Arial" w:cs="Arial"/>
          <w:sz w:val="24"/>
          <w:szCs w:val="24"/>
        </w:rPr>
        <w:t xml:space="preserve"> and </w:t>
      </w:r>
      <w:proofErr w:type="spellStart"/>
      <w:r w:rsidR="00C868ED" w:rsidRPr="00494DEE">
        <w:rPr>
          <w:rFonts w:ascii="Arial" w:eastAsia="Calibri" w:hAnsi="Arial" w:cs="Arial"/>
          <w:sz w:val="24"/>
          <w:szCs w:val="24"/>
        </w:rPr>
        <w:t>RAM_data_out</w:t>
      </w:r>
      <w:proofErr w:type="spellEnd"/>
      <w:r w:rsidR="00C868ED" w:rsidRPr="00494DEE">
        <w:rPr>
          <w:rFonts w:ascii="Arial" w:eastAsia="Calibri" w:hAnsi="Arial" w:cs="Arial"/>
          <w:sz w:val="24"/>
          <w:szCs w:val="24"/>
        </w:rPr>
        <w:t>)</w:t>
      </w:r>
      <w:r w:rsidR="00DC039A" w:rsidRPr="00494DEE">
        <w:rPr>
          <w:rFonts w:ascii="Arial" w:eastAsia="Calibri" w:hAnsi="Arial" w:cs="Arial"/>
          <w:sz w:val="24"/>
          <w:szCs w:val="24"/>
        </w:rPr>
        <w:t xml:space="preserve"> and </w:t>
      </w:r>
      <w:r w:rsidR="003664E4" w:rsidRPr="00494DEE">
        <w:rPr>
          <w:rFonts w:ascii="Arial" w:eastAsia="Calibri" w:hAnsi="Arial" w:cs="Arial"/>
          <w:sz w:val="24"/>
          <w:szCs w:val="24"/>
        </w:rPr>
        <w:t xml:space="preserve">the 14 bits </w:t>
      </w:r>
      <w:r w:rsidR="003430A4" w:rsidRPr="00494DEE">
        <w:rPr>
          <w:rFonts w:ascii="Arial" w:eastAsia="Calibri" w:hAnsi="Arial" w:cs="Arial"/>
          <w:sz w:val="24"/>
          <w:szCs w:val="24"/>
        </w:rPr>
        <w:t xml:space="preserve">are </w:t>
      </w:r>
      <w:r w:rsidR="00EA6610" w:rsidRPr="00494DEE">
        <w:rPr>
          <w:rFonts w:ascii="Arial" w:eastAsia="Calibri" w:hAnsi="Arial" w:cs="Arial"/>
          <w:sz w:val="24"/>
          <w:szCs w:val="24"/>
        </w:rPr>
        <w:t>segregated as follows:</w:t>
      </w:r>
    </w:p>
    <w:p w14:paraId="793FF830" w14:textId="79BB830E" w:rsidR="00EA6610" w:rsidRPr="00494DEE" w:rsidRDefault="00752DAD"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[13:10]</w:t>
      </w:r>
      <w:r w:rsidR="00CE21BD" w:rsidRPr="00494DEE">
        <w:rPr>
          <w:rFonts w:ascii="Arial" w:eastAsia="Calibri" w:hAnsi="Arial" w:cs="Arial"/>
          <w:sz w:val="24"/>
          <w:szCs w:val="24"/>
        </w:rPr>
        <w:t xml:space="preserve"> </w:t>
      </w:r>
      <w:r w:rsidR="00410293" w:rsidRPr="00494DEE">
        <w:rPr>
          <w:rFonts w:ascii="Arial" w:eastAsia="Calibri" w:hAnsi="Arial" w:cs="Arial"/>
          <w:sz w:val="24"/>
          <w:szCs w:val="24"/>
        </w:rPr>
        <w:t>bits store the Level value.</w:t>
      </w:r>
    </w:p>
    <w:p w14:paraId="6EF5B025" w14:textId="1F489224" w:rsidR="00410293" w:rsidRPr="00494DEE" w:rsidRDefault="00410293"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w:t>
      </w:r>
      <w:r w:rsidR="00EF690B" w:rsidRPr="00494DEE">
        <w:rPr>
          <w:rFonts w:ascii="Arial" w:eastAsia="Calibri" w:hAnsi="Arial" w:cs="Arial"/>
          <w:sz w:val="24"/>
          <w:szCs w:val="24"/>
        </w:rPr>
        <w:t>9:</w:t>
      </w:r>
      <w:r w:rsidR="00243A90" w:rsidRPr="00494DEE">
        <w:rPr>
          <w:rFonts w:ascii="Arial" w:eastAsia="Calibri" w:hAnsi="Arial" w:cs="Arial"/>
          <w:sz w:val="24"/>
          <w:szCs w:val="24"/>
        </w:rPr>
        <w:t xml:space="preserve">7] </w:t>
      </w:r>
      <w:proofErr w:type="spellStart"/>
      <w:r w:rsidR="00243A90" w:rsidRPr="00494DEE">
        <w:rPr>
          <w:rFonts w:ascii="Arial" w:eastAsia="Calibri" w:hAnsi="Arial" w:cs="Arial"/>
          <w:sz w:val="24"/>
          <w:szCs w:val="24"/>
        </w:rPr>
        <w:t>LED_reg</w:t>
      </w:r>
      <w:proofErr w:type="spellEnd"/>
      <w:r w:rsidR="00243A90" w:rsidRPr="00494DEE">
        <w:rPr>
          <w:rFonts w:ascii="Arial" w:eastAsia="Calibri" w:hAnsi="Arial" w:cs="Arial"/>
          <w:sz w:val="24"/>
          <w:szCs w:val="24"/>
        </w:rPr>
        <w:t xml:space="preserve"> value</w:t>
      </w:r>
      <w:r w:rsidR="002771B1" w:rsidRPr="00494DEE">
        <w:rPr>
          <w:rFonts w:ascii="Arial" w:eastAsia="Calibri" w:hAnsi="Arial" w:cs="Arial"/>
          <w:sz w:val="24"/>
          <w:szCs w:val="24"/>
        </w:rPr>
        <w:t xml:space="preserve"> which is an internal register </w:t>
      </w:r>
      <w:r w:rsidR="00CF57A9" w:rsidRPr="00494DEE">
        <w:rPr>
          <w:rFonts w:ascii="Arial" w:eastAsia="Calibri" w:hAnsi="Arial" w:cs="Arial"/>
          <w:sz w:val="24"/>
          <w:szCs w:val="24"/>
        </w:rPr>
        <w:t>of the game controller</w:t>
      </w:r>
      <w:r w:rsidR="00E20B7A" w:rsidRPr="00494DEE">
        <w:rPr>
          <w:rFonts w:ascii="Arial" w:eastAsia="Calibri" w:hAnsi="Arial" w:cs="Arial"/>
          <w:sz w:val="24"/>
          <w:szCs w:val="24"/>
        </w:rPr>
        <w:t xml:space="preserve">. This helps in </w:t>
      </w:r>
      <w:r w:rsidR="00813A29" w:rsidRPr="00494DEE">
        <w:rPr>
          <w:rFonts w:ascii="Arial" w:eastAsia="Calibri" w:hAnsi="Arial" w:cs="Arial"/>
          <w:sz w:val="24"/>
          <w:szCs w:val="24"/>
        </w:rPr>
        <w:t>controlling the LEDs on the board.</w:t>
      </w:r>
    </w:p>
    <w:p w14:paraId="3B636C06" w14:textId="28C04511" w:rsidR="002A63B6" w:rsidRPr="00494DEE" w:rsidRDefault="002A63B6"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w:t>
      </w:r>
      <w:r w:rsidR="001F4481" w:rsidRPr="00494DEE">
        <w:rPr>
          <w:rFonts w:ascii="Arial" w:eastAsia="Calibri" w:hAnsi="Arial" w:cs="Arial"/>
          <w:sz w:val="24"/>
          <w:szCs w:val="24"/>
        </w:rPr>
        <w:t xml:space="preserve">6:0] </w:t>
      </w:r>
      <w:r w:rsidR="00AA4D2C" w:rsidRPr="00494DEE">
        <w:rPr>
          <w:rFonts w:ascii="Arial" w:eastAsia="Calibri" w:hAnsi="Arial" w:cs="Arial"/>
          <w:sz w:val="24"/>
          <w:szCs w:val="24"/>
        </w:rPr>
        <w:t>score of the player.</w:t>
      </w:r>
    </w:p>
    <w:p w14:paraId="3E916DFB" w14:textId="77777777" w:rsidR="00F63BE7" w:rsidRPr="00494DEE" w:rsidRDefault="009E5E0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Game controller</w:t>
      </w:r>
      <w:r w:rsidR="762E8D37" w:rsidRPr="00494DEE">
        <w:rPr>
          <w:rFonts w:ascii="Arial" w:eastAsia="Calibri" w:hAnsi="Arial" w:cs="Arial"/>
          <w:sz w:val="24"/>
          <w:szCs w:val="24"/>
        </w:rPr>
        <w:t xml:space="preserve"> gives the signals </w:t>
      </w:r>
      <w:proofErr w:type="spellStart"/>
      <w:r w:rsidR="762E8D37" w:rsidRPr="00494DEE">
        <w:rPr>
          <w:rFonts w:ascii="Arial" w:eastAsia="Calibri" w:hAnsi="Arial" w:cs="Arial"/>
          <w:sz w:val="24"/>
          <w:szCs w:val="24"/>
        </w:rPr>
        <w:t>Timer_enable</w:t>
      </w:r>
      <w:proofErr w:type="spellEnd"/>
      <w:r w:rsidR="762E8D37" w:rsidRPr="00494DEE">
        <w:rPr>
          <w:rFonts w:ascii="Arial" w:eastAsia="Calibri" w:hAnsi="Arial" w:cs="Arial"/>
          <w:sz w:val="24"/>
          <w:szCs w:val="24"/>
        </w:rPr>
        <w:t xml:space="preserve">, </w:t>
      </w:r>
      <w:proofErr w:type="spellStart"/>
      <w:r w:rsidR="762E8D37" w:rsidRPr="00494DEE">
        <w:rPr>
          <w:rFonts w:ascii="Arial" w:eastAsia="Calibri" w:hAnsi="Arial" w:cs="Arial"/>
          <w:sz w:val="24"/>
          <w:szCs w:val="24"/>
        </w:rPr>
        <w:t>Timer_reconfig</w:t>
      </w:r>
      <w:proofErr w:type="spellEnd"/>
      <w:r w:rsidR="762E8D37" w:rsidRPr="00494DEE">
        <w:rPr>
          <w:rFonts w:ascii="Arial" w:eastAsia="Calibri" w:hAnsi="Arial" w:cs="Arial"/>
          <w:sz w:val="24"/>
          <w:szCs w:val="24"/>
        </w:rPr>
        <w:t xml:space="preserve">, </w:t>
      </w:r>
      <w:proofErr w:type="spellStart"/>
      <w:r w:rsidR="762E8D37" w:rsidRPr="00494DEE">
        <w:rPr>
          <w:rFonts w:ascii="Arial" w:eastAsia="Calibri" w:hAnsi="Arial" w:cs="Arial"/>
          <w:sz w:val="24"/>
          <w:szCs w:val="24"/>
        </w:rPr>
        <w:t>Ones_digit</w:t>
      </w:r>
      <w:proofErr w:type="spellEnd"/>
      <w:r w:rsidR="762E8D37" w:rsidRPr="00494DEE">
        <w:rPr>
          <w:rFonts w:ascii="Arial" w:eastAsia="Calibri" w:hAnsi="Arial" w:cs="Arial"/>
          <w:sz w:val="24"/>
          <w:szCs w:val="24"/>
        </w:rPr>
        <w:t xml:space="preserve">(4bits), </w:t>
      </w:r>
      <w:proofErr w:type="spellStart"/>
      <w:r w:rsidR="762E8D37" w:rsidRPr="00494DEE">
        <w:rPr>
          <w:rFonts w:ascii="Arial" w:eastAsia="Calibri" w:hAnsi="Arial" w:cs="Arial"/>
          <w:sz w:val="24"/>
          <w:szCs w:val="24"/>
        </w:rPr>
        <w:t>Tens_digit</w:t>
      </w:r>
      <w:proofErr w:type="spellEnd"/>
      <w:r w:rsidR="762E8D37" w:rsidRPr="00494DEE">
        <w:rPr>
          <w:rFonts w:ascii="Arial" w:eastAsia="Calibri" w:hAnsi="Arial" w:cs="Arial"/>
          <w:sz w:val="24"/>
          <w:szCs w:val="24"/>
        </w:rPr>
        <w:t xml:space="preserve">(4digits) as inputs to and receives </w:t>
      </w:r>
      <w:proofErr w:type="spellStart"/>
      <w:r w:rsidR="762E8D37" w:rsidRPr="00494DEE">
        <w:rPr>
          <w:rFonts w:ascii="Arial" w:eastAsia="Calibri" w:hAnsi="Arial" w:cs="Arial"/>
          <w:sz w:val="24"/>
          <w:szCs w:val="24"/>
        </w:rPr>
        <w:t>time_out</w:t>
      </w:r>
      <w:proofErr w:type="spellEnd"/>
      <w:r w:rsidR="762E8D37" w:rsidRPr="00494DEE">
        <w:rPr>
          <w:rFonts w:ascii="Arial" w:eastAsia="Calibri" w:hAnsi="Arial" w:cs="Arial"/>
          <w:sz w:val="24"/>
          <w:szCs w:val="24"/>
        </w:rPr>
        <w:t xml:space="preserve"> as input from reconfigurable timer module. </w:t>
      </w:r>
    </w:p>
    <w:p w14:paraId="29D5F9F7" w14:textId="69140A1E" w:rsidR="00D54A28"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It has all the button inputs (multipurpose button, player load button, </w:t>
      </w:r>
      <w:proofErr w:type="spellStart"/>
      <w:r w:rsidRPr="00494DEE">
        <w:rPr>
          <w:rFonts w:ascii="Arial" w:eastAsia="Calibri" w:hAnsi="Arial" w:cs="Arial"/>
          <w:sz w:val="24"/>
          <w:szCs w:val="24"/>
        </w:rPr>
        <w:t>game_start</w:t>
      </w:r>
      <w:proofErr w:type="spellEnd"/>
      <w:r w:rsidRPr="00494DEE">
        <w:rPr>
          <w:rFonts w:ascii="Arial" w:eastAsia="Calibri" w:hAnsi="Arial" w:cs="Arial"/>
          <w:sz w:val="24"/>
          <w:szCs w:val="24"/>
        </w:rPr>
        <w:t xml:space="preserve"> button</w:t>
      </w:r>
      <w:r w:rsidR="395BD879" w:rsidRPr="00494DEE">
        <w:rPr>
          <w:rFonts w:ascii="Arial" w:eastAsia="Calibri" w:hAnsi="Arial" w:cs="Arial"/>
          <w:sz w:val="24"/>
          <w:szCs w:val="24"/>
        </w:rPr>
        <w:t>)</w:t>
      </w:r>
      <w:r w:rsidR="00E24A71" w:rsidRPr="00494DEE">
        <w:rPr>
          <w:rFonts w:ascii="Arial" w:eastAsia="Calibri" w:hAnsi="Arial" w:cs="Arial"/>
          <w:sz w:val="24"/>
          <w:szCs w:val="24"/>
        </w:rPr>
        <w:t xml:space="preserve"> connected through </w:t>
      </w:r>
      <w:proofErr w:type="spellStart"/>
      <w:r w:rsidR="00E24A71" w:rsidRPr="00494DEE">
        <w:rPr>
          <w:rFonts w:ascii="Arial" w:eastAsia="Calibri" w:hAnsi="Arial" w:cs="Arial"/>
          <w:sz w:val="24"/>
          <w:szCs w:val="24"/>
        </w:rPr>
        <w:t>buttonshaper</w:t>
      </w:r>
      <w:proofErr w:type="spellEnd"/>
      <w:r w:rsidR="00E24A71" w:rsidRPr="00494DEE">
        <w:rPr>
          <w:rFonts w:ascii="Arial" w:eastAsia="Calibri" w:hAnsi="Arial" w:cs="Arial"/>
          <w:sz w:val="24"/>
          <w:szCs w:val="24"/>
        </w:rPr>
        <w:t xml:space="preserve"> modules.</w:t>
      </w:r>
    </w:p>
    <w:p w14:paraId="2EB3CED2" w14:textId="77777777" w:rsidR="00D54A28"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Multipurpose button to switch from player input value display to random numbers display during the gameplay state and for the players </w:t>
      </w:r>
      <w:r w:rsidR="00707AF4" w:rsidRPr="00494DEE">
        <w:rPr>
          <w:rFonts w:ascii="Arial" w:eastAsia="Calibri" w:hAnsi="Arial" w:cs="Arial"/>
          <w:sz w:val="24"/>
          <w:szCs w:val="24"/>
        </w:rPr>
        <w:t>and</w:t>
      </w:r>
      <w:r w:rsidR="395BD879"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GlobalWinnerID</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GlobalWinnerScore</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PersonalScore</w:t>
      </w:r>
      <w:proofErr w:type="spellEnd"/>
      <w:r w:rsidRPr="00494DEE">
        <w:rPr>
          <w:rFonts w:ascii="Arial" w:eastAsia="Calibri" w:hAnsi="Arial" w:cs="Arial"/>
          <w:sz w:val="24"/>
          <w:szCs w:val="24"/>
        </w:rPr>
        <w:t xml:space="preserve"> display during the game over state. </w:t>
      </w:r>
    </w:p>
    <w:p w14:paraId="3BCDB6B5" w14:textId="77777777" w:rsidR="001C40AC" w:rsidRPr="00494DEE" w:rsidRDefault="736AA74E"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Player load button for loading the </w:t>
      </w:r>
      <w:r w:rsidR="2C6138B7" w:rsidRPr="00494DEE">
        <w:rPr>
          <w:rFonts w:ascii="Arial" w:eastAsia="Calibri" w:hAnsi="Arial" w:cs="Arial"/>
          <w:sz w:val="24"/>
          <w:szCs w:val="24"/>
        </w:rPr>
        <w:t xml:space="preserve">player </w:t>
      </w:r>
      <w:r w:rsidR="5D6ECA3C" w:rsidRPr="00494DEE">
        <w:rPr>
          <w:rFonts w:ascii="Arial" w:eastAsia="Calibri" w:hAnsi="Arial" w:cs="Arial"/>
          <w:sz w:val="24"/>
          <w:szCs w:val="24"/>
        </w:rPr>
        <w:t>inputted</w:t>
      </w:r>
      <w:r w:rsidR="2C6138B7" w:rsidRPr="00494DEE">
        <w:rPr>
          <w:rFonts w:ascii="Arial" w:eastAsia="Calibri" w:hAnsi="Arial" w:cs="Arial"/>
          <w:sz w:val="24"/>
          <w:szCs w:val="24"/>
        </w:rPr>
        <w:t xml:space="preserve"> BCD numbers </w:t>
      </w:r>
      <w:r w:rsidR="7F2C004E" w:rsidRPr="00494DEE">
        <w:rPr>
          <w:rFonts w:ascii="Arial" w:eastAsia="Calibri" w:hAnsi="Arial" w:cs="Arial"/>
          <w:sz w:val="24"/>
          <w:szCs w:val="24"/>
        </w:rPr>
        <w:t xml:space="preserve">into </w:t>
      </w:r>
      <w:r w:rsidR="6D0A7592" w:rsidRPr="00494DEE">
        <w:rPr>
          <w:rFonts w:ascii="Arial" w:eastAsia="Calibri" w:hAnsi="Arial" w:cs="Arial"/>
          <w:sz w:val="24"/>
          <w:szCs w:val="24"/>
        </w:rPr>
        <w:t xml:space="preserve">corresponding </w:t>
      </w:r>
      <w:r w:rsidR="14982E07" w:rsidRPr="00494DEE">
        <w:rPr>
          <w:rFonts w:ascii="Arial" w:eastAsia="Calibri" w:hAnsi="Arial" w:cs="Arial"/>
          <w:sz w:val="24"/>
          <w:szCs w:val="24"/>
        </w:rPr>
        <w:t>load registers</w:t>
      </w:r>
      <w:r w:rsidR="6FE654E8" w:rsidRPr="00494DEE">
        <w:rPr>
          <w:rFonts w:ascii="Arial" w:eastAsia="Calibri" w:hAnsi="Arial" w:cs="Arial"/>
          <w:sz w:val="24"/>
          <w:szCs w:val="24"/>
        </w:rPr>
        <w:t xml:space="preserve"> </w:t>
      </w:r>
      <w:r w:rsidR="7F3C71D7" w:rsidRPr="00494DEE">
        <w:rPr>
          <w:rFonts w:ascii="Arial" w:eastAsia="Calibri" w:hAnsi="Arial" w:cs="Arial"/>
          <w:sz w:val="24"/>
          <w:szCs w:val="24"/>
        </w:rPr>
        <w:t>(</w:t>
      </w:r>
      <w:r w:rsidR="6DABC565" w:rsidRPr="00494DEE">
        <w:rPr>
          <w:rFonts w:ascii="Arial" w:eastAsia="Calibri" w:hAnsi="Arial" w:cs="Arial"/>
          <w:sz w:val="24"/>
          <w:szCs w:val="24"/>
        </w:rPr>
        <w:t>PLO, PLT</w:t>
      </w:r>
      <w:r w:rsidR="395BD879" w:rsidRPr="00494DEE">
        <w:rPr>
          <w:rFonts w:ascii="Arial" w:eastAsia="Calibri" w:hAnsi="Arial" w:cs="Arial"/>
          <w:sz w:val="24"/>
          <w:szCs w:val="24"/>
        </w:rPr>
        <w:t>)</w:t>
      </w:r>
      <w:r w:rsidR="001C40AC" w:rsidRPr="00494DEE">
        <w:rPr>
          <w:rFonts w:ascii="Arial" w:eastAsia="Calibri" w:hAnsi="Arial" w:cs="Arial"/>
          <w:sz w:val="24"/>
          <w:szCs w:val="24"/>
        </w:rPr>
        <w:t xml:space="preserve"> during Gameplay state</w:t>
      </w:r>
      <w:r w:rsidR="395BD879" w:rsidRPr="00494DEE">
        <w:rPr>
          <w:rFonts w:ascii="Arial" w:eastAsia="Calibri" w:hAnsi="Arial" w:cs="Arial"/>
          <w:sz w:val="24"/>
          <w:szCs w:val="24"/>
        </w:rPr>
        <w:t>.</w:t>
      </w:r>
      <w:r w:rsidR="6DABC565" w:rsidRPr="00494DEE">
        <w:rPr>
          <w:rFonts w:ascii="Arial" w:eastAsia="Calibri" w:hAnsi="Arial" w:cs="Arial"/>
          <w:sz w:val="24"/>
          <w:szCs w:val="24"/>
        </w:rPr>
        <w:t xml:space="preserve"> </w:t>
      </w:r>
      <w:r w:rsidR="5079E15E" w:rsidRPr="00494DEE">
        <w:rPr>
          <w:rFonts w:ascii="Arial" w:eastAsia="Calibri" w:hAnsi="Arial" w:cs="Arial"/>
          <w:sz w:val="24"/>
          <w:szCs w:val="24"/>
        </w:rPr>
        <w:t xml:space="preserve"> </w:t>
      </w:r>
      <w:r w:rsidR="6099219E" w:rsidRPr="00494DEE">
        <w:rPr>
          <w:rFonts w:ascii="Arial" w:eastAsia="Calibri" w:hAnsi="Arial" w:cs="Arial"/>
          <w:sz w:val="24"/>
          <w:szCs w:val="24"/>
        </w:rPr>
        <w:t xml:space="preserve">The player load button is also used for </w:t>
      </w:r>
      <w:r w:rsidR="48C5FE59" w:rsidRPr="00494DEE">
        <w:rPr>
          <w:rFonts w:ascii="Arial" w:eastAsia="Calibri" w:hAnsi="Arial" w:cs="Arial"/>
          <w:sz w:val="24"/>
          <w:szCs w:val="24"/>
        </w:rPr>
        <w:t>logging out of the game</w:t>
      </w:r>
      <w:r w:rsidR="004817FA" w:rsidRPr="00494DEE">
        <w:rPr>
          <w:rFonts w:ascii="Arial" w:eastAsia="Calibri" w:hAnsi="Arial" w:cs="Arial"/>
          <w:sz w:val="24"/>
          <w:szCs w:val="24"/>
        </w:rPr>
        <w:t xml:space="preserve"> during WAIT_FOR_GAMESTART state</w:t>
      </w:r>
      <w:r w:rsidR="395BD879" w:rsidRPr="00494DEE">
        <w:rPr>
          <w:rFonts w:ascii="Arial" w:eastAsia="Calibri" w:hAnsi="Arial" w:cs="Arial"/>
          <w:sz w:val="24"/>
          <w:szCs w:val="24"/>
        </w:rPr>
        <w:t>.</w:t>
      </w:r>
      <w:r w:rsidR="7F1664C1" w:rsidRPr="00494DEE">
        <w:rPr>
          <w:rFonts w:ascii="Arial" w:eastAsia="Calibri" w:hAnsi="Arial" w:cs="Arial"/>
          <w:sz w:val="24"/>
          <w:szCs w:val="24"/>
        </w:rPr>
        <w:t xml:space="preserve"> </w:t>
      </w:r>
    </w:p>
    <w:p w14:paraId="10A68A4E" w14:textId="77777777" w:rsidR="00FB1F51" w:rsidRPr="00494DEE" w:rsidRDefault="55641CFE"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The </w:t>
      </w:r>
      <w:proofErr w:type="spellStart"/>
      <w:r w:rsidRPr="00494DEE">
        <w:rPr>
          <w:rFonts w:ascii="Arial" w:eastAsia="Calibri" w:hAnsi="Arial" w:cs="Arial"/>
          <w:sz w:val="24"/>
          <w:szCs w:val="24"/>
        </w:rPr>
        <w:t>game_start</w:t>
      </w:r>
      <w:proofErr w:type="spellEnd"/>
      <w:r w:rsidRPr="00494DEE">
        <w:rPr>
          <w:rFonts w:ascii="Arial" w:eastAsia="Calibri" w:hAnsi="Arial" w:cs="Arial"/>
          <w:sz w:val="24"/>
          <w:szCs w:val="24"/>
        </w:rPr>
        <w:t xml:space="preserve"> button is used </w:t>
      </w:r>
      <w:r w:rsidR="2BA6E9BB" w:rsidRPr="00494DEE">
        <w:rPr>
          <w:rFonts w:ascii="Arial" w:eastAsia="Calibri" w:hAnsi="Arial" w:cs="Arial"/>
          <w:sz w:val="24"/>
          <w:szCs w:val="24"/>
        </w:rPr>
        <w:t>for starting</w:t>
      </w:r>
      <w:r w:rsidR="1C11CA2A" w:rsidRPr="00494DEE">
        <w:rPr>
          <w:rFonts w:ascii="Arial" w:eastAsia="Calibri" w:hAnsi="Arial" w:cs="Arial"/>
          <w:sz w:val="24"/>
          <w:szCs w:val="24"/>
        </w:rPr>
        <w:t xml:space="preserve"> the game and </w:t>
      </w:r>
      <w:r w:rsidR="23B8C876" w:rsidRPr="00494DEE">
        <w:rPr>
          <w:rFonts w:ascii="Arial" w:eastAsia="Calibri" w:hAnsi="Arial" w:cs="Arial"/>
          <w:sz w:val="24"/>
          <w:szCs w:val="24"/>
        </w:rPr>
        <w:t>to</w:t>
      </w:r>
      <w:r w:rsidR="39C28660" w:rsidRPr="00494DEE">
        <w:rPr>
          <w:rFonts w:ascii="Arial" w:eastAsia="Calibri" w:hAnsi="Arial" w:cs="Arial"/>
          <w:sz w:val="24"/>
          <w:szCs w:val="24"/>
        </w:rPr>
        <w:t xml:space="preserve"> restart</w:t>
      </w:r>
      <w:r w:rsidR="0698EA8A" w:rsidRPr="00494DEE">
        <w:rPr>
          <w:rFonts w:ascii="Arial" w:eastAsia="Calibri" w:hAnsi="Arial" w:cs="Arial"/>
          <w:sz w:val="24"/>
          <w:szCs w:val="24"/>
        </w:rPr>
        <w:t xml:space="preserve"> the game</w:t>
      </w:r>
      <w:r w:rsidR="2BA6E9BB" w:rsidRPr="00494DEE">
        <w:rPr>
          <w:rFonts w:ascii="Arial" w:eastAsia="Calibri" w:hAnsi="Arial" w:cs="Arial"/>
          <w:sz w:val="24"/>
          <w:szCs w:val="24"/>
        </w:rPr>
        <w:t xml:space="preserve"> for the next math puzzle.</w:t>
      </w:r>
      <w:r w:rsidR="0698EA8A" w:rsidRPr="00494DEE">
        <w:rPr>
          <w:rFonts w:ascii="Arial" w:eastAsia="Calibri" w:hAnsi="Arial" w:cs="Arial"/>
          <w:sz w:val="24"/>
          <w:szCs w:val="24"/>
        </w:rPr>
        <w:t xml:space="preserve"> </w:t>
      </w:r>
    </w:p>
    <w:p w14:paraId="3FFECF0D" w14:textId="2AA3F86B" w:rsidR="762E8D37" w:rsidRPr="00494DEE" w:rsidRDefault="00C72870" w:rsidP="00FD108E">
      <w:pPr>
        <w:pStyle w:val="ListParagraph"/>
        <w:numPr>
          <w:ilvl w:val="0"/>
          <w:numId w:val="30"/>
        </w:numPr>
        <w:jc w:val="both"/>
        <w:rPr>
          <w:rFonts w:ascii="Arial" w:eastAsia="Calibri" w:hAnsi="Arial" w:cs="Arial"/>
          <w:sz w:val="24"/>
          <w:szCs w:val="24"/>
        </w:rPr>
      </w:pPr>
      <w:r w:rsidRPr="00494DEE">
        <w:rPr>
          <w:rFonts w:ascii="Arial" w:hAnsi="Arial" w:cs="Arial"/>
          <w:noProof/>
          <w:sz w:val="24"/>
          <w:szCs w:val="24"/>
          <w:u w:val="single"/>
        </w:rPr>
        <w:drawing>
          <wp:anchor distT="0" distB="0" distL="114300" distR="114300" simplePos="0" relativeHeight="251658240" behindDoc="0" locked="0" layoutInCell="1" allowOverlap="1" wp14:anchorId="31A4E55A" wp14:editId="334F1A53">
            <wp:simplePos x="0" y="0"/>
            <wp:positionH relativeFrom="margin">
              <wp:posOffset>66675</wp:posOffset>
            </wp:positionH>
            <wp:positionV relativeFrom="paragraph">
              <wp:posOffset>676275</wp:posOffset>
            </wp:positionV>
            <wp:extent cx="5943600" cy="3585210"/>
            <wp:effectExtent l="0" t="0" r="0" b="0"/>
            <wp:wrapSquare wrapText="bothSides"/>
            <wp:docPr id="1141478513" name="Picture 114147851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8513" name="Picture 1" descr="A picture containing text, diagram, plan, technical 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14:sizeRelV relativeFrom="margin">
              <wp14:pctHeight>0</wp14:pctHeight>
            </wp14:sizeRelV>
          </wp:anchor>
        </w:drawing>
      </w:r>
      <w:r w:rsidR="0024393C" w:rsidRPr="00494DEE">
        <w:rPr>
          <w:rFonts w:ascii="Arial" w:eastAsia="Calibri" w:hAnsi="Arial" w:cs="Arial"/>
          <w:sz w:val="24"/>
          <w:szCs w:val="24"/>
        </w:rPr>
        <w:t xml:space="preserve">score </w:t>
      </w:r>
      <w:r w:rsidR="00AB0962" w:rsidRPr="00494DEE">
        <w:rPr>
          <w:rFonts w:ascii="Arial" w:eastAsia="Calibri" w:hAnsi="Arial" w:cs="Arial"/>
          <w:sz w:val="24"/>
          <w:szCs w:val="24"/>
        </w:rPr>
        <w:t>(7 bits) is the score of the player</w:t>
      </w:r>
      <w:r w:rsidR="00DC2736" w:rsidRPr="00494DEE">
        <w:rPr>
          <w:rFonts w:ascii="Arial" w:eastAsia="Calibri" w:hAnsi="Arial" w:cs="Arial"/>
          <w:sz w:val="24"/>
          <w:szCs w:val="24"/>
        </w:rPr>
        <w:t xml:space="preserve"> calculated inside </w:t>
      </w:r>
      <w:r w:rsidR="00B43886" w:rsidRPr="00494DEE">
        <w:rPr>
          <w:rFonts w:ascii="Arial" w:eastAsia="Calibri" w:hAnsi="Arial" w:cs="Arial"/>
          <w:sz w:val="24"/>
          <w:szCs w:val="24"/>
        </w:rPr>
        <w:t xml:space="preserve">the game controller and sent out to the score tracking module </w:t>
      </w:r>
      <w:r w:rsidR="00B7602F" w:rsidRPr="00494DEE">
        <w:rPr>
          <w:rFonts w:ascii="Arial" w:eastAsia="Calibri" w:hAnsi="Arial" w:cs="Arial"/>
          <w:sz w:val="24"/>
          <w:szCs w:val="24"/>
        </w:rPr>
        <w:t xml:space="preserve">and </w:t>
      </w:r>
      <w:r w:rsidR="00DF26E6" w:rsidRPr="00494DEE">
        <w:rPr>
          <w:rFonts w:ascii="Arial" w:eastAsia="Calibri" w:hAnsi="Arial" w:cs="Arial"/>
          <w:sz w:val="24"/>
          <w:szCs w:val="24"/>
        </w:rPr>
        <w:t xml:space="preserve">to binary to BCD converter to </w:t>
      </w:r>
      <w:r w:rsidR="004B2DD2" w:rsidRPr="00494DEE">
        <w:rPr>
          <w:rFonts w:ascii="Arial" w:eastAsia="Calibri" w:hAnsi="Arial" w:cs="Arial"/>
          <w:sz w:val="24"/>
          <w:szCs w:val="24"/>
        </w:rPr>
        <w:t>be displayed on the seven segment displays.</w:t>
      </w:r>
    </w:p>
    <w:p w14:paraId="4CE86B1B" w14:textId="2B2D8148" w:rsidR="004B732F" w:rsidRPr="00494DEE" w:rsidRDefault="00687D1A"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Score_req</w:t>
      </w:r>
      <w:proofErr w:type="spellEnd"/>
      <w:r w:rsidRPr="00494DEE">
        <w:rPr>
          <w:rFonts w:ascii="Arial" w:eastAsia="Calibri" w:hAnsi="Arial" w:cs="Arial"/>
          <w:sz w:val="24"/>
          <w:szCs w:val="24"/>
        </w:rPr>
        <w:t xml:space="preserve"> is sent to the Score tracking feature and goes high when </w:t>
      </w:r>
      <w:proofErr w:type="spellStart"/>
      <w:r w:rsidR="00361518" w:rsidRPr="00494DEE">
        <w:rPr>
          <w:rFonts w:ascii="Arial" w:eastAsia="Calibri" w:hAnsi="Arial" w:cs="Arial"/>
          <w:sz w:val="24"/>
          <w:szCs w:val="24"/>
        </w:rPr>
        <w:t>MP_button</w:t>
      </w:r>
      <w:proofErr w:type="spellEnd"/>
      <w:r w:rsidR="00361518" w:rsidRPr="00494DEE">
        <w:rPr>
          <w:rFonts w:ascii="Arial" w:eastAsia="Calibri" w:hAnsi="Arial" w:cs="Arial"/>
          <w:sz w:val="24"/>
          <w:szCs w:val="24"/>
        </w:rPr>
        <w:t xml:space="preserve"> </w:t>
      </w:r>
      <w:r w:rsidR="00D44980" w:rsidRPr="00494DEE">
        <w:rPr>
          <w:rFonts w:ascii="Arial" w:eastAsia="Calibri" w:hAnsi="Arial" w:cs="Arial"/>
          <w:sz w:val="24"/>
          <w:szCs w:val="24"/>
        </w:rPr>
        <w:t xml:space="preserve">signal </w:t>
      </w:r>
      <w:r w:rsidR="00985C5E" w:rsidRPr="00494DEE">
        <w:rPr>
          <w:rFonts w:ascii="Arial" w:eastAsia="Calibri" w:hAnsi="Arial" w:cs="Arial"/>
          <w:sz w:val="24"/>
          <w:szCs w:val="24"/>
        </w:rPr>
        <w:t xml:space="preserve">goes high in WAIT_FOR_GAMESTART state or </w:t>
      </w:r>
      <w:proofErr w:type="spellStart"/>
      <w:r w:rsidR="00985C5E" w:rsidRPr="00494DEE">
        <w:rPr>
          <w:rFonts w:ascii="Arial" w:eastAsia="Calibri" w:hAnsi="Arial" w:cs="Arial"/>
          <w:sz w:val="24"/>
          <w:szCs w:val="24"/>
        </w:rPr>
        <w:t>gameover</w:t>
      </w:r>
      <w:proofErr w:type="spellEnd"/>
      <w:r w:rsidR="00985C5E" w:rsidRPr="00494DEE">
        <w:rPr>
          <w:rFonts w:ascii="Arial" w:eastAsia="Calibri" w:hAnsi="Arial" w:cs="Arial"/>
          <w:sz w:val="24"/>
          <w:szCs w:val="24"/>
        </w:rPr>
        <w:t xml:space="preserve"> state.</w:t>
      </w:r>
    </w:p>
    <w:p w14:paraId="77DADD0E" w14:textId="2657DE04" w:rsidR="004F6316" w:rsidRPr="00494DEE" w:rsidRDefault="3397F3CA"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LEDs </w:t>
      </w:r>
      <w:r w:rsidR="1322E076" w:rsidRPr="00494DEE">
        <w:rPr>
          <w:rFonts w:ascii="Arial" w:eastAsia="Calibri" w:hAnsi="Arial" w:cs="Arial"/>
          <w:sz w:val="24"/>
          <w:szCs w:val="24"/>
        </w:rPr>
        <w:t>are</w:t>
      </w:r>
      <w:r w:rsidRPr="00494DEE">
        <w:rPr>
          <w:rFonts w:ascii="Arial" w:eastAsia="Calibri" w:hAnsi="Arial" w:cs="Arial"/>
          <w:sz w:val="24"/>
          <w:szCs w:val="24"/>
        </w:rPr>
        <w:t xml:space="preserve"> a 10</w:t>
      </w:r>
      <w:r w:rsidR="1322E076" w:rsidRPr="00494DEE">
        <w:rPr>
          <w:rFonts w:ascii="Arial" w:eastAsia="Calibri" w:hAnsi="Arial" w:cs="Arial"/>
          <w:sz w:val="24"/>
          <w:szCs w:val="24"/>
        </w:rPr>
        <w:t>-</w:t>
      </w:r>
      <w:r w:rsidRPr="00494DEE">
        <w:rPr>
          <w:rFonts w:ascii="Arial" w:eastAsia="Calibri" w:hAnsi="Arial" w:cs="Arial"/>
          <w:sz w:val="24"/>
          <w:szCs w:val="24"/>
        </w:rPr>
        <w:t xml:space="preserve">bit output used to control the LEDs on the board and depend on the value of internal </w:t>
      </w:r>
      <w:proofErr w:type="spellStart"/>
      <w:r w:rsidRPr="00494DEE">
        <w:rPr>
          <w:rFonts w:ascii="Arial" w:eastAsia="Calibri" w:hAnsi="Arial" w:cs="Arial"/>
          <w:sz w:val="24"/>
          <w:szCs w:val="24"/>
        </w:rPr>
        <w:t>LED_reg</w:t>
      </w:r>
      <w:proofErr w:type="spellEnd"/>
      <w:r w:rsidRPr="00494DEE">
        <w:rPr>
          <w:rFonts w:ascii="Arial" w:eastAsia="Calibri" w:hAnsi="Arial" w:cs="Arial"/>
          <w:sz w:val="24"/>
          <w:szCs w:val="24"/>
        </w:rPr>
        <w:t xml:space="preserve"> register.</w:t>
      </w:r>
    </w:p>
    <w:p w14:paraId="0A96C933" w14:textId="602E6663" w:rsidR="00323FD6" w:rsidRPr="00494DEE" w:rsidRDefault="3397F3CA" w:rsidP="00FD108E">
      <w:pPr>
        <w:pStyle w:val="ListParagraph"/>
        <w:numPr>
          <w:ilvl w:val="0"/>
          <w:numId w:val="30"/>
        </w:numPr>
        <w:jc w:val="both"/>
        <w:rPr>
          <w:rFonts w:ascii="Arial" w:eastAsia="Calibri" w:hAnsi="Arial" w:cs="Arial"/>
          <w:sz w:val="24"/>
          <w:szCs w:val="24"/>
        </w:rPr>
      </w:pPr>
      <w:proofErr w:type="gramStart"/>
      <w:r w:rsidRPr="00494DEE">
        <w:rPr>
          <w:rFonts w:ascii="Arial" w:eastAsia="Calibri" w:hAnsi="Arial" w:cs="Arial"/>
          <w:sz w:val="24"/>
          <w:szCs w:val="24"/>
        </w:rPr>
        <w:t>Logout</w:t>
      </w:r>
      <w:proofErr w:type="gramEnd"/>
      <w:r w:rsidRPr="00494DEE">
        <w:rPr>
          <w:rFonts w:ascii="Arial" w:eastAsia="Calibri" w:hAnsi="Arial" w:cs="Arial"/>
          <w:sz w:val="24"/>
          <w:szCs w:val="24"/>
        </w:rPr>
        <w:t xml:space="preserve"> signal is given to the </w:t>
      </w:r>
      <w:proofErr w:type="spellStart"/>
      <w:r w:rsidRPr="00494DEE">
        <w:rPr>
          <w:rFonts w:ascii="Arial" w:eastAsia="Calibri" w:hAnsi="Arial" w:cs="Arial"/>
          <w:sz w:val="24"/>
          <w:szCs w:val="24"/>
        </w:rPr>
        <w:t>AccessController</w:t>
      </w:r>
      <w:proofErr w:type="spellEnd"/>
      <w:r w:rsidRPr="00494DEE">
        <w:rPr>
          <w:rFonts w:ascii="Arial" w:eastAsia="Calibri" w:hAnsi="Arial" w:cs="Arial"/>
          <w:sz w:val="24"/>
          <w:szCs w:val="24"/>
        </w:rPr>
        <w:t xml:space="preserve"> </w:t>
      </w:r>
      <w:r w:rsidR="00045A12" w:rsidRPr="00494DEE">
        <w:rPr>
          <w:rFonts w:ascii="Arial" w:eastAsia="Calibri" w:hAnsi="Arial" w:cs="Arial"/>
          <w:sz w:val="24"/>
          <w:szCs w:val="24"/>
        </w:rPr>
        <w:t xml:space="preserve">module when the player presses </w:t>
      </w:r>
      <w:proofErr w:type="spellStart"/>
      <w:r w:rsidR="00045A12" w:rsidRPr="00494DEE">
        <w:rPr>
          <w:rFonts w:ascii="Arial" w:eastAsia="Calibri" w:hAnsi="Arial" w:cs="Arial"/>
          <w:sz w:val="24"/>
          <w:szCs w:val="24"/>
        </w:rPr>
        <w:t>player_load</w:t>
      </w:r>
      <w:proofErr w:type="spellEnd"/>
      <w:r w:rsidR="00045A12" w:rsidRPr="00494DEE">
        <w:rPr>
          <w:rFonts w:ascii="Arial" w:eastAsia="Calibri" w:hAnsi="Arial" w:cs="Arial"/>
          <w:sz w:val="24"/>
          <w:szCs w:val="24"/>
        </w:rPr>
        <w:t xml:space="preserve"> button</w:t>
      </w:r>
      <w:r w:rsidR="00197D11" w:rsidRPr="00494DEE">
        <w:rPr>
          <w:rFonts w:ascii="Arial" w:eastAsia="Calibri" w:hAnsi="Arial" w:cs="Arial"/>
          <w:sz w:val="24"/>
          <w:szCs w:val="24"/>
        </w:rPr>
        <w:t>.</w:t>
      </w:r>
    </w:p>
    <w:p w14:paraId="0E128CE4" w14:textId="2EAEE06D" w:rsidR="00985C5E" w:rsidRPr="00494DEE" w:rsidRDefault="00985C5E"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sum_correct</w:t>
      </w:r>
      <w:proofErr w:type="spellEnd"/>
      <w:r w:rsidRPr="00494DEE">
        <w:rPr>
          <w:rFonts w:ascii="Arial" w:eastAsia="Calibri" w:hAnsi="Arial" w:cs="Arial"/>
          <w:sz w:val="24"/>
          <w:szCs w:val="24"/>
        </w:rPr>
        <w:t xml:space="preserve"> signal </w:t>
      </w:r>
      <w:r w:rsidR="0062781C" w:rsidRPr="00494DEE">
        <w:rPr>
          <w:rFonts w:ascii="Arial" w:eastAsia="Calibri" w:hAnsi="Arial" w:cs="Arial"/>
          <w:sz w:val="24"/>
          <w:szCs w:val="24"/>
        </w:rPr>
        <w:t>indicates if the player</w:t>
      </w:r>
      <w:r w:rsidRPr="00494DEE">
        <w:rPr>
          <w:rFonts w:ascii="Arial" w:eastAsia="Calibri" w:hAnsi="Arial" w:cs="Arial"/>
          <w:sz w:val="24"/>
          <w:szCs w:val="24"/>
        </w:rPr>
        <w:t xml:space="preserve"> </w:t>
      </w:r>
      <w:r w:rsidR="00CB31F7" w:rsidRPr="00494DEE">
        <w:rPr>
          <w:rFonts w:ascii="Arial" w:eastAsia="Calibri" w:hAnsi="Arial" w:cs="Arial"/>
          <w:sz w:val="24"/>
          <w:szCs w:val="24"/>
        </w:rPr>
        <w:t xml:space="preserve">got the answer right </w:t>
      </w:r>
      <w:r w:rsidR="00470D10" w:rsidRPr="00494DEE">
        <w:rPr>
          <w:rFonts w:ascii="Arial" w:eastAsia="Calibri" w:hAnsi="Arial" w:cs="Arial"/>
          <w:sz w:val="24"/>
          <w:szCs w:val="24"/>
        </w:rPr>
        <w:t>and comes from the Verify module through a button shaper module.</w:t>
      </w:r>
    </w:p>
    <w:p w14:paraId="68D33CDB" w14:textId="2376FE2C" w:rsidR="009006E9" w:rsidRPr="00494DEE" w:rsidRDefault="009C191D" w:rsidP="00C5335C">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Clk</w:t>
      </w:r>
      <w:proofErr w:type="spellEnd"/>
      <w:r w:rsidRPr="00494DEE">
        <w:rPr>
          <w:rFonts w:ascii="Arial" w:eastAsia="Calibri" w:hAnsi="Arial" w:cs="Arial"/>
          <w:sz w:val="24"/>
          <w:szCs w:val="24"/>
        </w:rPr>
        <w:t xml:space="preserve"> and </w:t>
      </w:r>
      <w:proofErr w:type="spellStart"/>
      <w:r w:rsidRPr="00494DEE">
        <w:rPr>
          <w:rFonts w:ascii="Arial" w:eastAsia="Calibri" w:hAnsi="Arial" w:cs="Arial"/>
          <w:sz w:val="24"/>
          <w:szCs w:val="24"/>
        </w:rPr>
        <w:t>rst</w:t>
      </w:r>
      <w:proofErr w:type="spellEnd"/>
      <w:r w:rsidRPr="00494DEE">
        <w:rPr>
          <w:rFonts w:ascii="Arial" w:eastAsia="Calibri" w:hAnsi="Arial" w:cs="Arial"/>
          <w:sz w:val="24"/>
          <w:szCs w:val="24"/>
        </w:rPr>
        <w:t xml:space="preserve"> are clock and reset signals respectively.</w:t>
      </w:r>
    </w:p>
    <w:p w14:paraId="06174B97" w14:textId="77777777" w:rsidR="00DF1437" w:rsidRPr="00494DEE" w:rsidRDefault="00DF1437" w:rsidP="00DF1437">
      <w:pPr>
        <w:pStyle w:val="ListParagraph"/>
        <w:jc w:val="both"/>
        <w:rPr>
          <w:rFonts w:ascii="Arial" w:eastAsia="Calibri" w:hAnsi="Arial" w:cs="Arial"/>
          <w:sz w:val="24"/>
          <w:szCs w:val="24"/>
        </w:rPr>
      </w:pPr>
    </w:p>
    <w:p w14:paraId="770467F6" w14:textId="77777777" w:rsidR="00DF1437" w:rsidRPr="00494DEE" w:rsidRDefault="00DF1437" w:rsidP="00DF1437">
      <w:pPr>
        <w:pStyle w:val="ListParagraph"/>
        <w:jc w:val="both"/>
        <w:rPr>
          <w:rFonts w:ascii="Arial" w:eastAsia="Calibri" w:hAnsi="Arial" w:cs="Arial"/>
          <w:sz w:val="24"/>
          <w:szCs w:val="24"/>
        </w:rPr>
      </w:pPr>
    </w:p>
    <w:p w14:paraId="53E38F6F" w14:textId="4D7E8519" w:rsidR="00E7728E" w:rsidRPr="00494DEE" w:rsidRDefault="003E7110" w:rsidP="00E7728E">
      <w:pPr>
        <w:tabs>
          <w:tab w:val="left" w:pos="5994"/>
        </w:tabs>
        <w:rPr>
          <w:rFonts w:ascii="Arial" w:hAnsi="Arial" w:cs="Arial"/>
          <w:b/>
          <w:bCs/>
          <w:sz w:val="24"/>
          <w:szCs w:val="24"/>
          <w:u w:val="single"/>
        </w:rPr>
      </w:pPr>
      <w:r w:rsidRPr="00494DEE">
        <w:rPr>
          <w:rFonts w:ascii="Arial" w:hAnsi="Arial" w:cs="Arial"/>
          <w:noProof/>
          <w:sz w:val="24"/>
          <w:szCs w:val="24"/>
        </w:rPr>
        <w:drawing>
          <wp:anchor distT="0" distB="0" distL="114300" distR="114300" simplePos="0" relativeHeight="251658256" behindDoc="1" locked="0" layoutInCell="1" allowOverlap="1" wp14:anchorId="0A5A3D3B" wp14:editId="7584A1D3">
            <wp:simplePos x="0" y="0"/>
            <wp:positionH relativeFrom="column">
              <wp:posOffset>219075</wp:posOffset>
            </wp:positionH>
            <wp:positionV relativeFrom="paragraph">
              <wp:posOffset>428625</wp:posOffset>
            </wp:positionV>
            <wp:extent cx="6073140" cy="3295650"/>
            <wp:effectExtent l="0" t="0" r="3810" b="0"/>
            <wp:wrapTight wrapText="bothSides">
              <wp:wrapPolygon edited="0">
                <wp:start x="0" y="0"/>
                <wp:lineTo x="0" y="21475"/>
                <wp:lineTo x="21546" y="21475"/>
                <wp:lineTo x="21546" y="0"/>
                <wp:lineTo x="0" y="0"/>
              </wp:wrapPolygon>
            </wp:wrapTight>
            <wp:docPr id="166331413" name="Picture 166331413"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1413"/>
                    <pic:cNvPicPr/>
                  </pic:nvPicPr>
                  <pic:blipFill>
                    <a:blip r:embed="rId26">
                      <a:extLst>
                        <a:ext uri="{28A0092B-C50C-407E-A947-70E740481C1C}">
                          <a14:useLocalDpi xmlns:a14="http://schemas.microsoft.com/office/drawing/2010/main" val="0"/>
                        </a:ext>
                      </a:extLst>
                    </a:blip>
                    <a:stretch>
                      <a:fillRect/>
                    </a:stretch>
                  </pic:blipFill>
                  <pic:spPr>
                    <a:xfrm>
                      <a:off x="0" y="0"/>
                      <a:ext cx="6073140" cy="3295650"/>
                    </a:xfrm>
                    <a:prstGeom prst="rect">
                      <a:avLst/>
                    </a:prstGeom>
                  </pic:spPr>
                </pic:pic>
              </a:graphicData>
            </a:graphic>
            <wp14:sizeRelH relativeFrom="margin">
              <wp14:pctWidth>0</wp14:pctWidth>
            </wp14:sizeRelH>
            <wp14:sizeRelV relativeFrom="margin">
              <wp14:pctHeight>0</wp14:pctHeight>
            </wp14:sizeRelV>
          </wp:anchor>
        </w:drawing>
      </w:r>
      <w:r w:rsidR="00E7728E" w:rsidRPr="00494DEE">
        <w:rPr>
          <w:rFonts w:ascii="Arial" w:hAnsi="Arial" w:cs="Arial"/>
          <w:b/>
          <w:bCs/>
          <w:sz w:val="24"/>
          <w:szCs w:val="24"/>
          <w:u w:val="single"/>
        </w:rPr>
        <w:t>Game Controller FSM:</w:t>
      </w:r>
    </w:p>
    <w:p w14:paraId="5C0275C1" w14:textId="173E5639" w:rsidR="00E7728E" w:rsidRPr="00494DEE" w:rsidRDefault="00E7728E" w:rsidP="00E7728E">
      <w:pPr>
        <w:ind w:left="720"/>
        <w:jc w:val="both"/>
        <w:rPr>
          <w:rFonts w:ascii="Arial" w:hAnsi="Arial" w:cs="Arial"/>
          <w:sz w:val="24"/>
          <w:szCs w:val="24"/>
        </w:rPr>
      </w:pPr>
    </w:p>
    <w:p w14:paraId="11B3FF9B" w14:textId="77777777" w:rsidR="0024621C" w:rsidRPr="00494DEE" w:rsidRDefault="006B2CCC" w:rsidP="001816C7">
      <w:pPr>
        <w:pStyle w:val="ListParagraph"/>
        <w:numPr>
          <w:ilvl w:val="0"/>
          <w:numId w:val="37"/>
        </w:numPr>
        <w:jc w:val="both"/>
        <w:rPr>
          <w:rFonts w:ascii="Arial" w:hAnsi="Arial" w:cs="Arial"/>
          <w:b/>
          <w:bCs/>
          <w:sz w:val="24"/>
          <w:szCs w:val="24"/>
        </w:rPr>
      </w:pPr>
      <w:r w:rsidRPr="00494DEE">
        <w:rPr>
          <w:rFonts w:ascii="Arial" w:hAnsi="Arial" w:cs="Arial"/>
          <w:sz w:val="24"/>
          <w:szCs w:val="24"/>
        </w:rPr>
        <w:t>For a better view</w:t>
      </w:r>
      <w:r w:rsidR="00A61BB3" w:rsidRPr="00494DEE">
        <w:rPr>
          <w:rFonts w:ascii="Arial" w:hAnsi="Arial" w:cs="Arial"/>
          <w:sz w:val="24"/>
          <w:szCs w:val="24"/>
        </w:rPr>
        <w:t xml:space="preserve">, visit: </w:t>
      </w:r>
    </w:p>
    <w:p w14:paraId="656C648C" w14:textId="413A49F2" w:rsidR="00E7728E" w:rsidRPr="00494DEE" w:rsidRDefault="00000000" w:rsidP="0024621C">
      <w:pPr>
        <w:pStyle w:val="ListParagraph"/>
        <w:ind w:left="1440"/>
        <w:jc w:val="both"/>
        <w:rPr>
          <w:rFonts w:ascii="Arial" w:hAnsi="Arial" w:cs="Arial"/>
          <w:sz w:val="24"/>
          <w:szCs w:val="24"/>
        </w:rPr>
      </w:pPr>
      <w:hyperlink r:id="rId27" w:history="1">
        <w:r w:rsidR="0024621C" w:rsidRPr="00494DEE">
          <w:rPr>
            <w:rStyle w:val="Hyperlink"/>
            <w:rFonts w:ascii="Arial" w:hAnsi="Arial" w:cs="Arial"/>
            <w:sz w:val="24"/>
            <w:szCs w:val="24"/>
          </w:rPr>
          <w:t>https://drive.google.com/file/d/1FPOZuTjwJMXAQO9rk6OLaNCFddpohJiM/view?usp=sharing</w:t>
        </w:r>
      </w:hyperlink>
      <w:r w:rsidR="0024621C" w:rsidRPr="00494DEE">
        <w:rPr>
          <w:rFonts w:ascii="Arial" w:hAnsi="Arial" w:cs="Arial"/>
          <w:sz w:val="24"/>
          <w:szCs w:val="24"/>
        </w:rPr>
        <w:t xml:space="preserve"> </w:t>
      </w:r>
    </w:p>
    <w:p w14:paraId="008A65EB" w14:textId="77777777" w:rsidR="006F75C0" w:rsidRPr="00494DEE" w:rsidRDefault="006F75C0" w:rsidP="006F75C0">
      <w:pPr>
        <w:jc w:val="both"/>
        <w:rPr>
          <w:rFonts w:ascii="Arial" w:hAnsi="Arial" w:cs="Arial"/>
          <w:b/>
          <w:bCs/>
          <w:sz w:val="24"/>
          <w:szCs w:val="24"/>
        </w:rPr>
      </w:pPr>
    </w:p>
    <w:p w14:paraId="033E36DD" w14:textId="77777777" w:rsidR="006F75C0" w:rsidRPr="00494DEE" w:rsidRDefault="006F75C0" w:rsidP="006F75C0">
      <w:pPr>
        <w:pStyle w:val="ListParagraph"/>
        <w:spacing w:after="160" w:line="259" w:lineRule="auto"/>
        <w:rPr>
          <w:rFonts w:ascii="Arial" w:hAnsi="Arial" w:cs="Arial"/>
          <w:b/>
          <w:bCs/>
          <w:sz w:val="24"/>
          <w:szCs w:val="24"/>
        </w:rPr>
      </w:pPr>
      <w:r w:rsidRPr="00494DEE">
        <w:rPr>
          <w:rFonts w:ascii="Arial" w:hAnsi="Arial" w:cs="Arial"/>
          <w:noProof/>
          <w:sz w:val="24"/>
          <w:szCs w:val="24"/>
        </w:rPr>
        <w:drawing>
          <wp:anchor distT="0" distB="0" distL="114300" distR="114300" simplePos="0" relativeHeight="251658278" behindDoc="1" locked="0" layoutInCell="1" allowOverlap="1" wp14:anchorId="5EC8178B" wp14:editId="3D3C0E22">
            <wp:simplePos x="0" y="0"/>
            <wp:positionH relativeFrom="column">
              <wp:posOffset>304800</wp:posOffset>
            </wp:positionH>
            <wp:positionV relativeFrom="paragraph">
              <wp:posOffset>335915</wp:posOffset>
            </wp:positionV>
            <wp:extent cx="5753903" cy="4906060"/>
            <wp:effectExtent l="0" t="0" r="0" b="8890"/>
            <wp:wrapTight wrapText="bothSides">
              <wp:wrapPolygon edited="0">
                <wp:start x="0" y="0"/>
                <wp:lineTo x="0" y="21555"/>
                <wp:lineTo x="21526" y="21555"/>
                <wp:lineTo x="21526" y="0"/>
                <wp:lineTo x="0" y="0"/>
              </wp:wrapPolygon>
            </wp:wrapTight>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3903" cy="4906060"/>
                    </a:xfrm>
                    <a:prstGeom prst="rect">
                      <a:avLst/>
                    </a:prstGeom>
                  </pic:spPr>
                </pic:pic>
              </a:graphicData>
            </a:graphic>
          </wp:anchor>
        </w:drawing>
      </w:r>
      <w:r w:rsidRPr="00494DEE">
        <w:rPr>
          <w:rFonts w:ascii="Arial" w:hAnsi="Arial" w:cs="Arial"/>
          <w:b/>
          <w:bCs/>
          <w:sz w:val="24"/>
          <w:szCs w:val="24"/>
        </w:rPr>
        <w:t>Timer Module:</w:t>
      </w:r>
    </w:p>
    <w:p w14:paraId="04CB7589" w14:textId="77777777" w:rsidR="006F75C0" w:rsidRPr="00494DEE" w:rsidRDefault="006F75C0" w:rsidP="006F75C0">
      <w:pPr>
        <w:pStyle w:val="ListParagraph"/>
        <w:ind w:left="4320"/>
        <w:rPr>
          <w:rFonts w:ascii="Arial" w:hAnsi="Arial" w:cs="Arial"/>
          <w:sz w:val="24"/>
          <w:szCs w:val="24"/>
        </w:rPr>
      </w:pPr>
    </w:p>
    <w:p w14:paraId="0C68B38F"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Nested One-Second timer consists of 5 modules with One Sec Timer being the top module and the rest are nested.</w:t>
      </w:r>
    </w:p>
    <w:p w14:paraId="27BD348E"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FPGA has a clock signal of 50 Hz which is given as inputs to the modules.</w:t>
      </w:r>
    </w:p>
    <w:p w14:paraId="2095FE56"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reset signal resets the </w:t>
      </w:r>
      <w:proofErr w:type="gramStart"/>
      <w:r w:rsidRPr="00494DEE">
        <w:rPr>
          <w:rFonts w:ascii="Arial" w:hAnsi="Arial" w:cs="Arial"/>
          <w:sz w:val="24"/>
          <w:szCs w:val="24"/>
        </w:rPr>
        <w:t>timers</w:t>
      </w:r>
      <w:proofErr w:type="gramEnd"/>
      <w:r w:rsidRPr="00494DEE">
        <w:rPr>
          <w:rFonts w:ascii="Arial" w:hAnsi="Arial" w:cs="Arial"/>
          <w:sz w:val="24"/>
          <w:szCs w:val="24"/>
        </w:rPr>
        <w:t xml:space="preserve"> and they start counting from the beginning.</w:t>
      </w:r>
    </w:p>
    <w:p w14:paraId="354AF884"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enable signal is a long high signal which initiates the </w:t>
      </w:r>
      <w:proofErr w:type="gramStart"/>
      <w:r w:rsidRPr="00494DEE">
        <w:rPr>
          <w:rFonts w:ascii="Arial" w:hAnsi="Arial" w:cs="Arial"/>
          <w:sz w:val="24"/>
          <w:szCs w:val="24"/>
        </w:rPr>
        <w:t>timer</w:t>
      </w:r>
      <w:proofErr w:type="gramEnd"/>
      <w:r w:rsidRPr="00494DEE">
        <w:rPr>
          <w:rFonts w:ascii="Arial" w:hAnsi="Arial" w:cs="Arial"/>
          <w:sz w:val="24"/>
          <w:szCs w:val="24"/>
        </w:rPr>
        <w:t xml:space="preserve"> and the timer starts counting the clock pulses as long as enable is high.</w:t>
      </w:r>
    </w:p>
    <w:p w14:paraId="182CC08A"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There is a ‘1 </w:t>
      </w:r>
      <w:proofErr w:type="spellStart"/>
      <w:r w:rsidRPr="00494DEE">
        <w:rPr>
          <w:rFonts w:ascii="Arial" w:hAnsi="Arial" w:cs="Arial"/>
          <w:sz w:val="24"/>
          <w:szCs w:val="24"/>
        </w:rPr>
        <w:t>ms</w:t>
      </w:r>
      <w:proofErr w:type="spellEnd"/>
      <w:r w:rsidRPr="00494DEE">
        <w:rPr>
          <w:rFonts w:ascii="Arial" w:hAnsi="Arial" w:cs="Arial"/>
          <w:sz w:val="24"/>
          <w:szCs w:val="24"/>
        </w:rPr>
        <w:t xml:space="preserve"> Timer’ module in the bottom that counts 50,000 clock cycles which accounts to 1ms and sends out a 1msTimeout pulse signal to the module on top of it.</w:t>
      </w:r>
    </w:p>
    <w:p w14:paraId="07E326C8"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‘count to 100’ module takes the 1msTimeout as input and counts the number of 1msTimeout pulses. When the count reaches 100, it sends out the 100msTimeout signal, which as the name suggests accounts to 100ms.</w:t>
      </w:r>
    </w:p>
    <w:p w14:paraId="3053866C"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‘count to 10’ module takes the 100msTimeout as input and counts the number of 100msTimeout pulses. When the count reaches 10, it sends out the </w:t>
      </w:r>
      <w:proofErr w:type="spellStart"/>
      <w:r w:rsidRPr="00494DEE">
        <w:rPr>
          <w:rFonts w:ascii="Arial" w:hAnsi="Arial" w:cs="Arial"/>
          <w:sz w:val="24"/>
          <w:szCs w:val="24"/>
        </w:rPr>
        <w:t>OneSecTimeout</w:t>
      </w:r>
      <w:proofErr w:type="spellEnd"/>
      <w:r w:rsidRPr="00494DEE">
        <w:rPr>
          <w:rFonts w:ascii="Arial" w:hAnsi="Arial" w:cs="Arial"/>
          <w:sz w:val="24"/>
          <w:szCs w:val="24"/>
        </w:rPr>
        <w:t xml:space="preserve"> signal, which as the name suggests accounts to 1 second.</w:t>
      </w:r>
    </w:p>
    <w:p w14:paraId="0F58A6D1" w14:textId="77777777" w:rsidR="006F75C0" w:rsidRPr="00494DEE" w:rsidRDefault="006F75C0" w:rsidP="006F75C0">
      <w:pPr>
        <w:pStyle w:val="ListParagraph"/>
        <w:ind w:left="1515"/>
        <w:rPr>
          <w:rFonts w:ascii="Arial" w:hAnsi="Arial" w:cs="Arial"/>
          <w:sz w:val="24"/>
          <w:szCs w:val="24"/>
        </w:rPr>
      </w:pPr>
    </w:p>
    <w:p w14:paraId="570461A3" w14:textId="77777777" w:rsidR="006F75C0" w:rsidRPr="00494DEE" w:rsidRDefault="006F75C0" w:rsidP="006F75C0">
      <w:pPr>
        <w:pStyle w:val="ListParagraph"/>
        <w:ind w:left="1515"/>
        <w:rPr>
          <w:rFonts w:ascii="Arial" w:hAnsi="Arial" w:cs="Arial"/>
          <w:sz w:val="24"/>
          <w:szCs w:val="24"/>
        </w:rPr>
      </w:pPr>
    </w:p>
    <w:p w14:paraId="5E228F84" w14:textId="77777777" w:rsidR="006F75C0" w:rsidRPr="00494DEE" w:rsidRDefault="006F75C0" w:rsidP="006F75C0">
      <w:pPr>
        <w:pStyle w:val="ListParagraph"/>
        <w:numPr>
          <w:ilvl w:val="0"/>
          <w:numId w:val="40"/>
        </w:numPr>
        <w:spacing w:after="160" w:line="259" w:lineRule="auto"/>
        <w:rPr>
          <w:rFonts w:ascii="Arial" w:hAnsi="Arial" w:cs="Arial"/>
          <w:sz w:val="24"/>
          <w:szCs w:val="24"/>
        </w:rPr>
      </w:pPr>
      <w:r w:rsidRPr="00494DEE">
        <w:rPr>
          <w:rFonts w:ascii="Arial" w:hAnsi="Arial" w:cs="Arial"/>
          <w:b/>
          <w:bCs/>
          <w:sz w:val="24"/>
          <w:szCs w:val="24"/>
        </w:rPr>
        <w:t>LFSR Based One millisecond Timer:</w:t>
      </w:r>
    </w:p>
    <w:p w14:paraId="6EE8AAF8" w14:textId="77777777" w:rsidR="006F75C0" w:rsidRPr="00494DEE" w:rsidRDefault="006F75C0" w:rsidP="006F75C0">
      <w:pPr>
        <w:pStyle w:val="ListParagraph"/>
        <w:ind w:left="2955"/>
        <w:rPr>
          <w:rFonts w:ascii="Arial" w:hAnsi="Arial" w:cs="Arial"/>
          <w:sz w:val="24"/>
          <w:szCs w:val="24"/>
        </w:rPr>
      </w:pPr>
    </w:p>
    <w:p w14:paraId="6EF3DB23" w14:textId="77777777" w:rsidR="006F75C0" w:rsidRPr="00494DEE" w:rsidRDefault="006F75C0" w:rsidP="006F75C0">
      <w:pPr>
        <w:pStyle w:val="ListParagraph"/>
        <w:numPr>
          <w:ilvl w:val="0"/>
          <w:numId w:val="41"/>
        </w:numPr>
        <w:spacing w:after="160" w:line="259" w:lineRule="auto"/>
        <w:rPr>
          <w:rFonts w:ascii="Arial" w:hAnsi="Arial" w:cs="Arial"/>
          <w:sz w:val="24"/>
          <w:szCs w:val="24"/>
        </w:rPr>
      </w:pPr>
      <w:r w:rsidRPr="00494DEE">
        <w:rPr>
          <w:rFonts w:ascii="Arial" w:hAnsi="Arial" w:cs="Arial"/>
          <w:sz w:val="24"/>
          <w:szCs w:val="24"/>
        </w:rPr>
        <w:t>The One millisecond timer in this module is a 4-bit Linear Feedback Shift Register based timer.</w:t>
      </w:r>
    </w:p>
    <w:p w14:paraId="1C2AAF0D" w14:textId="77777777" w:rsidR="006F75C0" w:rsidRPr="00494DEE" w:rsidRDefault="006F75C0" w:rsidP="006F75C0">
      <w:pPr>
        <w:pStyle w:val="ListParagraph"/>
        <w:numPr>
          <w:ilvl w:val="0"/>
          <w:numId w:val="41"/>
        </w:numPr>
        <w:spacing w:after="160" w:line="259" w:lineRule="auto"/>
        <w:rPr>
          <w:rFonts w:ascii="Arial" w:hAnsi="Arial" w:cs="Arial"/>
          <w:sz w:val="24"/>
          <w:szCs w:val="24"/>
        </w:rPr>
      </w:pPr>
      <w:r w:rsidRPr="00494DEE">
        <w:rPr>
          <w:rFonts w:ascii="Arial" w:hAnsi="Arial" w:cs="Arial"/>
          <w:sz w:val="24"/>
          <w:szCs w:val="24"/>
        </w:rPr>
        <w:t xml:space="preserve">4 shift </w:t>
      </w:r>
      <w:proofErr w:type="gramStart"/>
      <w:r w:rsidRPr="00494DEE">
        <w:rPr>
          <w:rFonts w:ascii="Arial" w:hAnsi="Arial" w:cs="Arial"/>
          <w:sz w:val="24"/>
          <w:szCs w:val="24"/>
        </w:rPr>
        <w:t>register</w:t>
      </w:r>
      <w:proofErr w:type="gramEnd"/>
      <w:r w:rsidRPr="00494DEE">
        <w:rPr>
          <w:rFonts w:ascii="Arial" w:hAnsi="Arial" w:cs="Arial"/>
          <w:sz w:val="24"/>
          <w:szCs w:val="24"/>
        </w:rPr>
        <w:t xml:space="preserve"> are cascaded with ‘one to many’ feedback connections via </w:t>
      </w:r>
      <w:proofErr w:type="spellStart"/>
      <w:r w:rsidRPr="00494DEE">
        <w:rPr>
          <w:rFonts w:ascii="Arial" w:hAnsi="Arial" w:cs="Arial"/>
          <w:sz w:val="24"/>
          <w:szCs w:val="24"/>
        </w:rPr>
        <w:t>xnor</w:t>
      </w:r>
      <w:proofErr w:type="spellEnd"/>
      <w:r w:rsidRPr="00494DEE">
        <w:rPr>
          <w:rFonts w:ascii="Arial" w:hAnsi="Arial" w:cs="Arial"/>
          <w:sz w:val="24"/>
          <w:szCs w:val="24"/>
        </w:rPr>
        <w:t xml:space="preserve"> gates.</w:t>
      </w:r>
    </w:p>
    <w:p w14:paraId="2C8A3767" w14:textId="77777777" w:rsidR="006F75C0" w:rsidRPr="00494DEE" w:rsidRDefault="006F75C0" w:rsidP="006F75C0">
      <w:pPr>
        <w:pStyle w:val="ListParagraph"/>
        <w:ind w:left="1507"/>
        <w:rPr>
          <w:rFonts w:ascii="Arial" w:hAnsi="Arial" w:cs="Arial"/>
          <w:sz w:val="24"/>
          <w:szCs w:val="24"/>
        </w:rPr>
      </w:pPr>
    </w:p>
    <w:p w14:paraId="4D7C2E4D" w14:textId="77777777" w:rsidR="006F75C0" w:rsidRPr="00494DEE" w:rsidRDefault="006F75C0" w:rsidP="006F75C0">
      <w:pPr>
        <w:pStyle w:val="ListParagraph"/>
        <w:ind w:left="1507"/>
        <w:rPr>
          <w:rFonts w:ascii="Arial" w:hAnsi="Arial" w:cs="Arial"/>
          <w:sz w:val="24"/>
          <w:szCs w:val="24"/>
        </w:rPr>
      </w:pPr>
      <w:r w:rsidRPr="00494DEE">
        <w:rPr>
          <w:rFonts w:ascii="Arial" w:hAnsi="Arial" w:cs="Arial"/>
          <w:noProof/>
          <w:sz w:val="24"/>
          <w:szCs w:val="24"/>
        </w:rPr>
        <w:drawing>
          <wp:anchor distT="0" distB="0" distL="114300" distR="114300" simplePos="0" relativeHeight="251658279" behindDoc="1" locked="0" layoutInCell="1" allowOverlap="1" wp14:anchorId="43F6F1A3" wp14:editId="73A0D866">
            <wp:simplePos x="0" y="0"/>
            <wp:positionH relativeFrom="column">
              <wp:posOffset>2190750</wp:posOffset>
            </wp:positionH>
            <wp:positionV relativeFrom="paragraph">
              <wp:posOffset>162560</wp:posOffset>
            </wp:positionV>
            <wp:extent cx="1981200" cy="781050"/>
            <wp:effectExtent l="0" t="0" r="0" b="0"/>
            <wp:wrapTight wrapText="bothSides">
              <wp:wrapPolygon edited="0">
                <wp:start x="0" y="0"/>
                <wp:lineTo x="0" y="21073"/>
                <wp:lineTo x="21392" y="21073"/>
                <wp:lineTo x="21392" y="0"/>
                <wp:lineTo x="0" y="0"/>
              </wp:wrapPolygon>
            </wp:wrapTight>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81200" cy="781050"/>
                    </a:xfrm>
                    <a:prstGeom prst="rect">
                      <a:avLst/>
                    </a:prstGeom>
                  </pic:spPr>
                </pic:pic>
              </a:graphicData>
            </a:graphic>
          </wp:anchor>
        </w:drawing>
      </w:r>
    </w:p>
    <w:p w14:paraId="30092F8B" w14:textId="77777777" w:rsidR="006F75C0" w:rsidRPr="00494DEE" w:rsidRDefault="006F75C0" w:rsidP="006F75C0">
      <w:pPr>
        <w:pStyle w:val="ListParagraph"/>
        <w:ind w:left="1507"/>
        <w:rPr>
          <w:rFonts w:ascii="Arial" w:hAnsi="Arial" w:cs="Arial"/>
          <w:sz w:val="24"/>
          <w:szCs w:val="24"/>
        </w:rPr>
      </w:pPr>
    </w:p>
    <w:p w14:paraId="6B71ACBA" w14:textId="77777777" w:rsidR="006F75C0" w:rsidRPr="00494DEE" w:rsidRDefault="006F75C0" w:rsidP="006F75C0">
      <w:pPr>
        <w:pStyle w:val="ListParagraph"/>
        <w:ind w:left="1507"/>
        <w:rPr>
          <w:rFonts w:ascii="Arial" w:hAnsi="Arial" w:cs="Arial"/>
          <w:sz w:val="24"/>
          <w:szCs w:val="24"/>
        </w:rPr>
      </w:pPr>
    </w:p>
    <w:p w14:paraId="02FC557C" w14:textId="77777777" w:rsidR="006F75C0" w:rsidRPr="00494DEE" w:rsidRDefault="006F75C0" w:rsidP="006F75C0">
      <w:pPr>
        <w:pStyle w:val="ListParagraph"/>
        <w:ind w:left="1507"/>
        <w:rPr>
          <w:rFonts w:ascii="Arial" w:hAnsi="Arial" w:cs="Arial"/>
          <w:sz w:val="24"/>
          <w:szCs w:val="24"/>
        </w:rPr>
      </w:pPr>
    </w:p>
    <w:p w14:paraId="2568178B" w14:textId="77777777" w:rsidR="006F75C0" w:rsidRPr="00494DEE" w:rsidRDefault="006F75C0" w:rsidP="006F75C0">
      <w:pPr>
        <w:pStyle w:val="ListParagraph"/>
        <w:ind w:left="1507"/>
        <w:rPr>
          <w:rFonts w:ascii="Arial" w:hAnsi="Arial" w:cs="Arial"/>
          <w:sz w:val="24"/>
          <w:szCs w:val="24"/>
        </w:rPr>
      </w:pPr>
    </w:p>
    <w:p w14:paraId="255BEA65" w14:textId="77777777" w:rsidR="006F75C0" w:rsidRPr="00494DEE" w:rsidRDefault="006F75C0" w:rsidP="006F75C0">
      <w:pPr>
        <w:pStyle w:val="ListParagraph"/>
        <w:ind w:left="1507"/>
        <w:rPr>
          <w:rFonts w:ascii="Arial" w:hAnsi="Arial" w:cs="Arial"/>
          <w:sz w:val="24"/>
          <w:szCs w:val="24"/>
        </w:rPr>
      </w:pPr>
    </w:p>
    <w:p w14:paraId="523BE654" w14:textId="77777777" w:rsidR="006F75C0" w:rsidRPr="00494DEE" w:rsidRDefault="006F75C0" w:rsidP="006F75C0">
      <w:pPr>
        <w:pStyle w:val="ListParagraph"/>
        <w:ind w:left="1507"/>
        <w:rPr>
          <w:rFonts w:ascii="Arial" w:hAnsi="Arial" w:cs="Arial"/>
          <w:sz w:val="24"/>
          <w:szCs w:val="24"/>
        </w:rPr>
      </w:pPr>
    </w:p>
    <w:p w14:paraId="5F0002D9" w14:textId="77777777" w:rsidR="00495556" w:rsidRPr="00494DEE" w:rsidRDefault="006F75C0" w:rsidP="00495556">
      <w:pPr>
        <w:pStyle w:val="ListParagraph"/>
        <w:numPr>
          <w:ilvl w:val="0"/>
          <w:numId w:val="42"/>
        </w:numPr>
        <w:spacing w:after="160" w:line="259" w:lineRule="auto"/>
        <w:rPr>
          <w:rFonts w:ascii="Arial" w:hAnsi="Arial" w:cs="Arial"/>
          <w:sz w:val="24"/>
          <w:szCs w:val="24"/>
        </w:rPr>
      </w:pPr>
      <w:r w:rsidRPr="00494DEE">
        <w:rPr>
          <w:rFonts w:ascii="Arial" w:hAnsi="Arial" w:cs="Arial"/>
          <w:sz w:val="24"/>
          <w:szCs w:val="24"/>
        </w:rPr>
        <w:t xml:space="preserve">The terminal value of the LFSR counter is found by running it parallel with the regular one </w:t>
      </w:r>
      <w:proofErr w:type="spellStart"/>
      <w:r w:rsidRPr="00494DEE">
        <w:rPr>
          <w:rFonts w:ascii="Arial" w:hAnsi="Arial" w:cs="Arial"/>
          <w:sz w:val="24"/>
          <w:szCs w:val="24"/>
        </w:rPr>
        <w:t>ms</w:t>
      </w:r>
      <w:proofErr w:type="spellEnd"/>
      <w:r w:rsidRPr="00494DEE">
        <w:rPr>
          <w:rFonts w:ascii="Arial" w:hAnsi="Arial" w:cs="Arial"/>
          <w:sz w:val="24"/>
          <w:szCs w:val="24"/>
        </w:rPr>
        <w:t xml:space="preserve"> timer and checking the corresponding value of LFSR timer at 50000 clock cycles.</w:t>
      </w:r>
    </w:p>
    <w:p w14:paraId="1E7A32F9" w14:textId="56310A56" w:rsidR="00495556" w:rsidRPr="00494DEE" w:rsidRDefault="00495556" w:rsidP="00495556">
      <w:pPr>
        <w:rPr>
          <w:rFonts w:ascii="Arial" w:hAnsi="Arial" w:cs="Arial"/>
          <w:sz w:val="24"/>
          <w:szCs w:val="24"/>
        </w:rPr>
      </w:pPr>
    </w:p>
    <w:p w14:paraId="2C94EEA1" w14:textId="56310A56" w:rsidR="00495556" w:rsidRPr="00494DEE" w:rsidRDefault="0051419B" w:rsidP="00495556">
      <w:pPr>
        <w:pStyle w:val="ListParagraph"/>
        <w:numPr>
          <w:ilvl w:val="0"/>
          <w:numId w:val="40"/>
        </w:numPr>
        <w:rPr>
          <w:rFonts w:ascii="Arial" w:hAnsi="Arial" w:cs="Arial"/>
          <w:sz w:val="24"/>
          <w:szCs w:val="24"/>
        </w:rPr>
      </w:pPr>
      <w:proofErr w:type="spellStart"/>
      <w:r w:rsidRPr="00494DEE">
        <w:rPr>
          <w:rFonts w:ascii="Arial" w:hAnsi="Arial" w:cs="Arial"/>
          <w:b/>
          <w:bCs/>
          <w:sz w:val="24"/>
          <w:szCs w:val="24"/>
        </w:rPr>
        <w:t>Half_sec_timer</w:t>
      </w:r>
      <w:proofErr w:type="spellEnd"/>
      <w:r w:rsidRPr="00494DEE">
        <w:rPr>
          <w:rFonts w:ascii="Arial" w:hAnsi="Arial" w:cs="Arial"/>
          <w:b/>
          <w:bCs/>
          <w:sz w:val="24"/>
          <w:szCs w:val="24"/>
        </w:rPr>
        <w:t>:</w:t>
      </w:r>
    </w:p>
    <w:p w14:paraId="3DD3CA35" w14:textId="77777777" w:rsidR="00DC3C41" w:rsidRDefault="00DC3C41" w:rsidP="001B4231">
      <w:pPr>
        <w:pStyle w:val="ListParagraph"/>
        <w:ind w:left="2880"/>
        <w:rPr>
          <w:rFonts w:ascii="Arial" w:hAnsi="Arial" w:cs="Arial"/>
        </w:rPr>
      </w:pPr>
    </w:p>
    <w:p w14:paraId="6F97E49B" w14:textId="4D4D01E0" w:rsidR="001B4231" w:rsidRPr="00495556" w:rsidRDefault="001B4231" w:rsidP="001B4231">
      <w:pPr>
        <w:pStyle w:val="ListParagraph"/>
        <w:numPr>
          <w:ilvl w:val="0"/>
          <w:numId w:val="42"/>
        </w:numPr>
        <w:rPr>
          <w:rFonts w:ascii="Arial" w:hAnsi="Arial" w:cs="Arial"/>
        </w:rPr>
      </w:pPr>
      <w:r>
        <w:rPr>
          <w:rFonts w:ascii="Arial" w:hAnsi="Arial" w:cs="Arial"/>
        </w:rPr>
        <w:t xml:space="preserve">This module is similar to the One second timer </w:t>
      </w:r>
      <w:r w:rsidR="00816BDC">
        <w:rPr>
          <w:rFonts w:ascii="Arial" w:hAnsi="Arial" w:cs="Arial"/>
        </w:rPr>
        <w:t xml:space="preserve">but the Count to 10 module is replaced by a Count to </w:t>
      </w:r>
      <w:r w:rsidR="001662FD">
        <w:rPr>
          <w:rFonts w:ascii="Arial" w:hAnsi="Arial" w:cs="Arial"/>
        </w:rPr>
        <w:t xml:space="preserve">5 </w:t>
      </w:r>
      <w:proofErr w:type="gramStart"/>
      <w:r w:rsidR="001662FD">
        <w:rPr>
          <w:rFonts w:ascii="Arial" w:hAnsi="Arial" w:cs="Arial"/>
        </w:rPr>
        <w:t>module</w:t>
      </w:r>
      <w:proofErr w:type="gramEnd"/>
      <w:r w:rsidR="001662FD">
        <w:rPr>
          <w:rFonts w:ascii="Arial" w:hAnsi="Arial" w:cs="Arial"/>
        </w:rPr>
        <w:t xml:space="preserve"> essentially making it </w:t>
      </w:r>
      <w:r w:rsidR="00D7669B">
        <w:rPr>
          <w:rFonts w:ascii="Arial" w:hAnsi="Arial" w:cs="Arial"/>
        </w:rPr>
        <w:t>count Half second.</w:t>
      </w:r>
    </w:p>
    <w:p w14:paraId="510242C3" w14:textId="77777777" w:rsidR="006F75C0" w:rsidRDefault="006F75C0" w:rsidP="006F75C0">
      <w:pPr>
        <w:pStyle w:val="ListParagraph"/>
        <w:ind w:left="1507"/>
        <w:rPr>
          <w:rFonts w:ascii="Arial" w:hAnsi="Arial" w:cs="Arial"/>
        </w:rPr>
      </w:pPr>
    </w:p>
    <w:p w14:paraId="4169646B" w14:textId="77777777" w:rsidR="006F75C0" w:rsidRPr="006F75C0" w:rsidRDefault="006F75C0" w:rsidP="006F75C0">
      <w:pPr>
        <w:jc w:val="both"/>
        <w:rPr>
          <w:b/>
          <w:bCs/>
          <w:sz w:val="24"/>
          <w:szCs w:val="24"/>
        </w:rPr>
      </w:pPr>
    </w:p>
    <w:p w14:paraId="6FD86BFC" w14:textId="16EE2B3D" w:rsidR="00DF1437" w:rsidRDefault="00DF1437" w:rsidP="00DF1437">
      <w:pPr>
        <w:pStyle w:val="ListParagraph"/>
        <w:jc w:val="both"/>
        <w:rPr>
          <w:rFonts w:ascii="Calibri" w:eastAsia="Calibri" w:hAnsi="Calibri" w:cs="Calibri"/>
        </w:rPr>
      </w:pPr>
    </w:p>
    <w:p w14:paraId="04F13F86" w14:textId="77777777" w:rsidR="00494DEE" w:rsidRDefault="00494DEE" w:rsidP="00DF1437">
      <w:pPr>
        <w:pStyle w:val="ListParagraph"/>
        <w:jc w:val="both"/>
        <w:rPr>
          <w:rFonts w:ascii="Calibri" w:eastAsia="Calibri" w:hAnsi="Calibri" w:cs="Calibri"/>
        </w:rPr>
      </w:pPr>
    </w:p>
    <w:p w14:paraId="4F9F05F7" w14:textId="77777777" w:rsidR="00494DEE" w:rsidRDefault="00494DEE" w:rsidP="00DF1437">
      <w:pPr>
        <w:pStyle w:val="ListParagraph"/>
        <w:jc w:val="both"/>
        <w:rPr>
          <w:rFonts w:ascii="Calibri" w:eastAsia="Calibri" w:hAnsi="Calibri" w:cs="Calibri"/>
        </w:rPr>
      </w:pPr>
    </w:p>
    <w:p w14:paraId="07FEAFB3" w14:textId="77777777" w:rsidR="00494DEE" w:rsidRDefault="00494DEE" w:rsidP="00DF1437">
      <w:pPr>
        <w:pStyle w:val="ListParagraph"/>
        <w:jc w:val="both"/>
        <w:rPr>
          <w:rFonts w:ascii="Calibri" w:eastAsia="Calibri" w:hAnsi="Calibri" w:cs="Calibri"/>
        </w:rPr>
      </w:pPr>
    </w:p>
    <w:p w14:paraId="3453C981" w14:textId="77777777" w:rsidR="00494DEE" w:rsidRDefault="00494DEE" w:rsidP="00DF1437">
      <w:pPr>
        <w:pStyle w:val="ListParagraph"/>
        <w:jc w:val="both"/>
        <w:rPr>
          <w:rFonts w:ascii="Calibri" w:eastAsia="Calibri" w:hAnsi="Calibri" w:cs="Calibri"/>
        </w:rPr>
      </w:pPr>
    </w:p>
    <w:p w14:paraId="227EAD39" w14:textId="77777777" w:rsidR="00494DEE" w:rsidRDefault="00494DEE" w:rsidP="00DF1437">
      <w:pPr>
        <w:pStyle w:val="ListParagraph"/>
        <w:jc w:val="both"/>
        <w:rPr>
          <w:rFonts w:ascii="Calibri" w:eastAsia="Calibri" w:hAnsi="Calibri" w:cs="Calibri"/>
        </w:rPr>
      </w:pPr>
    </w:p>
    <w:p w14:paraId="4A531389" w14:textId="77777777" w:rsidR="00494DEE" w:rsidRDefault="00494DEE" w:rsidP="00DF1437">
      <w:pPr>
        <w:pStyle w:val="ListParagraph"/>
        <w:jc w:val="both"/>
        <w:rPr>
          <w:rFonts w:ascii="Calibri" w:eastAsia="Calibri" w:hAnsi="Calibri" w:cs="Calibri"/>
        </w:rPr>
      </w:pPr>
    </w:p>
    <w:p w14:paraId="143F3B16" w14:textId="0AB5BDC1" w:rsidR="00DF1437" w:rsidRPr="00725FEF" w:rsidRDefault="00857F66" w:rsidP="00DF1437">
      <w:pPr>
        <w:pStyle w:val="ListParagraph"/>
        <w:spacing w:after="160" w:line="259" w:lineRule="auto"/>
        <w:rPr>
          <w:rFonts w:ascii="Arial" w:hAnsi="Arial" w:cs="Arial"/>
          <w:b/>
          <w:bCs/>
          <w:sz w:val="24"/>
          <w:szCs w:val="24"/>
        </w:rPr>
      </w:pPr>
      <w:r>
        <w:rPr>
          <w:rFonts w:ascii="Arial" w:hAnsi="Arial" w:cs="Arial"/>
          <w:b/>
          <w:bCs/>
          <w:sz w:val="24"/>
          <w:szCs w:val="24"/>
        </w:rPr>
        <w:t>16.</w:t>
      </w:r>
      <w:r w:rsidR="00562803">
        <w:rPr>
          <w:rFonts w:ascii="Arial" w:hAnsi="Arial" w:cs="Arial"/>
          <w:noProof/>
          <w:sz w:val="24"/>
          <w:szCs w:val="24"/>
          <w14:ligatures w14:val="none"/>
        </w:rPr>
        <mc:AlternateContent>
          <mc:Choice Requires="wps">
            <w:drawing>
              <wp:anchor distT="0" distB="0" distL="114300" distR="114300" simplePos="0" relativeHeight="251658252" behindDoc="0" locked="0" layoutInCell="1" allowOverlap="1" wp14:anchorId="5A8FDC19" wp14:editId="67EAC4D2">
                <wp:simplePos x="0" y="0"/>
                <wp:positionH relativeFrom="margin">
                  <wp:posOffset>2686050</wp:posOffset>
                </wp:positionH>
                <wp:positionV relativeFrom="paragraph">
                  <wp:posOffset>184785</wp:posOffset>
                </wp:positionV>
                <wp:extent cx="1295400" cy="257175"/>
                <wp:effectExtent l="0" t="0" r="0" b="0"/>
                <wp:wrapNone/>
                <wp:docPr id="919839705" name="Text Box 919839705"/>
                <wp:cNvGraphicFramePr/>
                <a:graphic xmlns:a="http://schemas.openxmlformats.org/drawingml/2006/main">
                  <a:graphicData uri="http://schemas.microsoft.com/office/word/2010/wordprocessingShape">
                    <wps:wsp>
                      <wps:cNvSpPr txBox="1"/>
                      <wps:spPr>
                        <a:xfrm>
                          <a:off x="0" y="0"/>
                          <a:ext cx="1295400" cy="257175"/>
                        </a:xfrm>
                        <a:prstGeom prst="rect">
                          <a:avLst/>
                        </a:prstGeom>
                        <a:noFill/>
                        <a:ln w="6350">
                          <a:noFill/>
                        </a:ln>
                      </wps:spPr>
                      <wps:txbx>
                        <w:txbxContent>
                          <w:p w14:paraId="595167B5" w14:textId="613552AC" w:rsidR="002F4B1B" w:rsidRDefault="00562803" w:rsidP="002F4B1B">
                            <w:proofErr w:type="spellStart"/>
                            <w:r>
                              <w:t>seven_seg_display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shapetype id="_x0000_t202" coordsize="21600,21600" o:spt="202" path="m,l,21600r21600,l21600,xe" w14:anchorId="5A8FDC19">
                <v:stroke joinstyle="miter"/>
                <v:path gradientshapeok="t" o:connecttype="rect"/>
              </v:shapetype>
              <v:shape id="Text Box 919839705" style="position:absolute;left:0;text-align:left;margin-left:211.5pt;margin-top:14.55pt;width:102pt;height:20.25pt;z-index:2516582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">
                <v:textbox>
                  <w:txbxContent>
                    <w:p w:rsidR="002F4B1B" w:rsidP="002F4B1B" w:rsidRDefault="00562803" w14:paraId="595167B5" w14:textId="613552AC">
                      <w:r>
                        <w:t>seven_seg_display</w:t>
                      </w:r>
                    </w:p>
                  </w:txbxContent>
                </v:textbox>
                <w10:wrap anchorx="margin"/>
              </v:shape>
            </w:pict>
          </mc:Fallback>
        </mc:AlternateContent>
      </w:r>
      <w:r w:rsidR="00DF1437" w:rsidRPr="00725FEF">
        <w:rPr>
          <w:rFonts w:ascii="Arial" w:hAnsi="Arial" w:cs="Arial"/>
          <w:b/>
          <w:bCs/>
          <w:sz w:val="24"/>
          <w:szCs w:val="24"/>
        </w:rPr>
        <w:t>Digit Timer:</w:t>
      </w:r>
    </w:p>
    <w:p w14:paraId="58CA870B" w14:textId="2BBDC471" w:rsidR="00DF1437" w:rsidRDefault="00DF1437" w:rsidP="00DF1437">
      <w:pPr>
        <w:pStyle w:val="ListParagraph"/>
        <w:rPr>
          <w:rFonts w:ascii="Arial" w:hAnsi="Arial" w:cs="Arial"/>
          <w:sz w:val="24"/>
          <w:szCs w:val="24"/>
        </w:rPr>
      </w:pPr>
      <w:r>
        <w:rPr>
          <w:rFonts w:ascii="Arial" w:hAnsi="Arial" w:cs="Arial"/>
          <w:noProof/>
          <w:sz w:val="24"/>
          <w:szCs w:val="24"/>
        </w:rPr>
        <w:drawing>
          <wp:anchor distT="0" distB="0" distL="114300" distR="114300" simplePos="0" relativeHeight="251658249" behindDoc="1" locked="0" layoutInCell="1" allowOverlap="1" wp14:anchorId="7EB7A70A" wp14:editId="1515B291">
            <wp:simplePos x="0" y="0"/>
            <wp:positionH relativeFrom="margin">
              <wp:align>center</wp:align>
            </wp:positionH>
            <wp:positionV relativeFrom="paragraph">
              <wp:posOffset>247015</wp:posOffset>
            </wp:positionV>
            <wp:extent cx="4343547" cy="2406096"/>
            <wp:effectExtent l="0" t="0" r="0" b="0"/>
            <wp:wrapNone/>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43547" cy="2406096"/>
                    </a:xfrm>
                    <a:prstGeom prst="rect">
                      <a:avLst/>
                    </a:prstGeom>
                  </pic:spPr>
                </pic:pic>
              </a:graphicData>
            </a:graphic>
          </wp:anchor>
        </w:drawing>
      </w:r>
    </w:p>
    <w:p w14:paraId="6CAB98D8" w14:textId="56B71EA4" w:rsidR="00DF1437" w:rsidRDefault="00562803"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3" behindDoc="0" locked="0" layoutInCell="1" allowOverlap="1" wp14:anchorId="72CDAB71" wp14:editId="1E329563">
                <wp:simplePos x="0" y="0"/>
                <wp:positionH relativeFrom="column">
                  <wp:posOffset>3009900</wp:posOffset>
                </wp:positionH>
                <wp:positionV relativeFrom="paragraph">
                  <wp:posOffset>60960</wp:posOffset>
                </wp:positionV>
                <wp:extent cx="9525" cy="276225"/>
                <wp:effectExtent l="76200" t="38100" r="66675" b="28575"/>
                <wp:wrapNone/>
                <wp:docPr id="1712154403" name="Straight Arrow Connector 1712154403"/>
                <wp:cNvGraphicFramePr/>
                <a:graphic xmlns:a="http://schemas.openxmlformats.org/drawingml/2006/main">
                  <a:graphicData uri="http://schemas.microsoft.com/office/word/2010/wordprocessingShape">
                    <wps:wsp>
                      <wps:cNvCnPr/>
                      <wps:spPr>
                        <a:xfrm flipH="1" flipV="1">
                          <a:off x="0" y="0"/>
                          <a:ext cx="952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3BD8F987">
                <v:path fillok="f" arrowok="t" o:connecttype="none"/>
                <o:lock v:ext="edit" shapetype="t"/>
              </v:shapetype>
              <v:shape id="Straight Arrow Connector 1712154403" style="position:absolute;margin-left:237pt;margin-top:4.8pt;width:.75pt;height:21.75pt;flip:x y;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">
                <v:stroke joinstyle="miter" endarrow="block"/>
              </v:shape>
            </w:pict>
          </mc:Fallback>
        </mc:AlternateContent>
      </w:r>
    </w:p>
    <w:p w14:paraId="0E138D3C" w14:textId="66092310" w:rsidR="00DF1437" w:rsidRDefault="00DF1437" w:rsidP="00DF1437">
      <w:pPr>
        <w:pStyle w:val="ListParagraph"/>
        <w:rPr>
          <w:rFonts w:ascii="Arial" w:hAnsi="Arial" w:cs="Arial"/>
          <w:sz w:val="24"/>
          <w:szCs w:val="24"/>
        </w:rPr>
      </w:pPr>
    </w:p>
    <w:p w14:paraId="1F1DE687" w14:textId="77777777" w:rsidR="00DF1437" w:rsidRDefault="00DF1437" w:rsidP="00DF1437">
      <w:pPr>
        <w:pStyle w:val="ListParagraph"/>
        <w:rPr>
          <w:rFonts w:ascii="Arial" w:hAnsi="Arial" w:cs="Arial"/>
          <w:sz w:val="24"/>
          <w:szCs w:val="24"/>
        </w:rPr>
      </w:pPr>
    </w:p>
    <w:p w14:paraId="59219791" w14:textId="45D3001B" w:rsidR="00DF1437" w:rsidRDefault="00DF1437" w:rsidP="00DF1437">
      <w:pPr>
        <w:pStyle w:val="ListParagraph"/>
        <w:rPr>
          <w:rFonts w:ascii="Arial" w:hAnsi="Arial" w:cs="Arial"/>
          <w:sz w:val="24"/>
          <w:szCs w:val="24"/>
        </w:rPr>
      </w:pPr>
    </w:p>
    <w:p w14:paraId="78C07D4C" w14:textId="77777777" w:rsidR="00DF1437" w:rsidRDefault="00DF1437" w:rsidP="00DF1437">
      <w:pPr>
        <w:pStyle w:val="ListParagraph"/>
        <w:rPr>
          <w:rFonts w:ascii="Arial" w:hAnsi="Arial" w:cs="Arial"/>
          <w:sz w:val="24"/>
          <w:szCs w:val="24"/>
        </w:rPr>
      </w:pPr>
    </w:p>
    <w:p w14:paraId="0B93D4D5" w14:textId="23C8A7A4" w:rsidR="00DF1437" w:rsidRDefault="00DF1437" w:rsidP="00DF1437">
      <w:pPr>
        <w:pStyle w:val="ListParagraph"/>
        <w:rPr>
          <w:rFonts w:ascii="Arial" w:hAnsi="Arial" w:cs="Arial"/>
          <w:sz w:val="24"/>
          <w:szCs w:val="24"/>
        </w:rPr>
      </w:pPr>
    </w:p>
    <w:p w14:paraId="4158AB8C" w14:textId="0D65D8FA" w:rsidR="00DF1437" w:rsidRDefault="00DF1437" w:rsidP="00DF1437">
      <w:pPr>
        <w:pStyle w:val="ListParagraph"/>
        <w:rPr>
          <w:rFonts w:ascii="Arial" w:hAnsi="Arial" w:cs="Arial"/>
          <w:sz w:val="24"/>
          <w:szCs w:val="24"/>
        </w:rPr>
      </w:pPr>
    </w:p>
    <w:p w14:paraId="01B9EE3C" w14:textId="46A830E7" w:rsidR="00DF1437" w:rsidRDefault="004674FB"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4" behindDoc="0" locked="0" layoutInCell="1" allowOverlap="1" wp14:anchorId="1116B599" wp14:editId="26DE7B37">
                <wp:simplePos x="0" y="0"/>
                <wp:positionH relativeFrom="margin">
                  <wp:posOffset>3914775</wp:posOffset>
                </wp:positionH>
                <wp:positionV relativeFrom="paragraph">
                  <wp:posOffset>50165</wp:posOffset>
                </wp:positionV>
                <wp:extent cx="1162050" cy="257175"/>
                <wp:effectExtent l="0" t="0" r="0" b="0"/>
                <wp:wrapNone/>
                <wp:docPr id="1799783694" name="Text Box 1799783694"/>
                <wp:cNvGraphicFramePr/>
                <a:graphic xmlns:a="http://schemas.openxmlformats.org/drawingml/2006/main">
                  <a:graphicData uri="http://schemas.microsoft.com/office/word/2010/wordprocessingShape">
                    <wps:wsp>
                      <wps:cNvSpPr txBox="1"/>
                      <wps:spPr>
                        <a:xfrm>
                          <a:off x="0" y="0"/>
                          <a:ext cx="1162050" cy="257175"/>
                        </a:xfrm>
                        <a:prstGeom prst="rect">
                          <a:avLst/>
                        </a:prstGeom>
                        <a:noFill/>
                        <a:ln w="6350">
                          <a:noFill/>
                        </a:ln>
                      </wps:spPr>
                      <wps:txbx>
                        <w:txbxContent>
                          <w:p w14:paraId="13F6B864" w14:textId="3A56F6BD" w:rsidR="004674FB" w:rsidRDefault="004674FB" w:rsidP="004674F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shape id="Text Box 1799783694" style="position:absolute;left:0;text-align:left;margin-left:308.25pt;margin-top:3.95pt;width:91.5pt;height:20.25pt;z-index:25165825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" w14:anchorId="1116B599">
                <v:textbox>
                  <w:txbxContent>
                    <w:p w:rsidR="004674FB" w:rsidP="004674FB" w:rsidRDefault="004674FB" w14:paraId="13F6B864" w14:textId="3A56F6BD">
                      <w:r>
                        <w:t>4</w:t>
                      </w:r>
                    </w:p>
                  </w:txbxContent>
                </v:textbox>
                <w10:wrap anchorx="margin"/>
              </v:shape>
            </w:pict>
          </mc:Fallback>
        </mc:AlternateContent>
      </w:r>
      <w:r w:rsidR="002E5512">
        <w:rPr>
          <w:rFonts w:ascii="Arial" w:hAnsi="Arial" w:cs="Arial"/>
          <w:noProof/>
          <w:sz w:val="24"/>
          <w:szCs w:val="24"/>
          <w14:ligatures w14:val="none"/>
        </w:rPr>
        <mc:AlternateContent>
          <mc:Choice Requires="wps">
            <w:drawing>
              <wp:anchor distT="0" distB="0" distL="114300" distR="114300" simplePos="0" relativeHeight="251658250" behindDoc="0" locked="0" layoutInCell="1" allowOverlap="1" wp14:anchorId="6962C46F" wp14:editId="41215B61">
                <wp:simplePos x="0" y="0"/>
                <wp:positionH relativeFrom="column">
                  <wp:posOffset>3448050</wp:posOffset>
                </wp:positionH>
                <wp:positionV relativeFrom="paragraph">
                  <wp:posOffset>12065</wp:posOffset>
                </wp:positionV>
                <wp:extent cx="1066800" cy="457200"/>
                <wp:effectExtent l="38100" t="76200" r="19050" b="19050"/>
                <wp:wrapNone/>
                <wp:docPr id="879556272" name="Connector: Elbow 879556272"/>
                <wp:cNvGraphicFramePr/>
                <a:graphic xmlns:a="http://schemas.openxmlformats.org/drawingml/2006/main">
                  <a:graphicData uri="http://schemas.microsoft.com/office/word/2010/wordprocessingShape">
                    <wps:wsp>
                      <wps:cNvCnPr/>
                      <wps:spPr>
                        <a:xfrm flipH="1" flipV="1">
                          <a:off x="0" y="0"/>
                          <a:ext cx="106680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4" coordsize="21600,21600" o:oned="t" filled="f" o:spt="34" adj="10800" path="m,l@0,0@0,21600,21600,21600e" w14:anchorId="213C86D0">
                <v:stroke joinstyle="miter"/>
                <v:formulas>
                  <v:f eqn="val #0"/>
                </v:formulas>
                <v:path fillok="f" arrowok="t" o:connecttype="none"/>
                <v:handles>
                  <v:h position="#0,center"/>
                </v:handles>
                <o:lock v:ext="edit" shapetype="t"/>
              </v:shapetype>
              <v:shape id="Connector: Elbow 879556272" style="position:absolute;margin-left:271.5pt;margin-top:.95pt;width:84pt;height:36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">
                <v:stroke endarrow="block"/>
              </v:shape>
            </w:pict>
          </mc:Fallback>
        </mc:AlternateContent>
      </w:r>
    </w:p>
    <w:p w14:paraId="54F51524" w14:textId="7F965E2F" w:rsidR="00DF1437" w:rsidRDefault="00E86C34"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1" behindDoc="0" locked="0" layoutInCell="1" allowOverlap="1" wp14:anchorId="113A2608" wp14:editId="12C14C71">
                <wp:simplePos x="0" y="0"/>
                <wp:positionH relativeFrom="margin">
                  <wp:posOffset>4457700</wp:posOffset>
                </wp:positionH>
                <wp:positionV relativeFrom="paragraph">
                  <wp:posOffset>144145</wp:posOffset>
                </wp:positionV>
                <wp:extent cx="1162050" cy="257175"/>
                <wp:effectExtent l="0" t="0" r="0" b="0"/>
                <wp:wrapNone/>
                <wp:docPr id="844002663" name="Text Box 844002663"/>
                <wp:cNvGraphicFramePr/>
                <a:graphic xmlns:a="http://schemas.openxmlformats.org/drawingml/2006/main">
                  <a:graphicData uri="http://schemas.microsoft.com/office/word/2010/wordprocessingShape">
                    <wps:wsp>
                      <wps:cNvSpPr txBox="1"/>
                      <wps:spPr>
                        <a:xfrm>
                          <a:off x="0" y="0"/>
                          <a:ext cx="1162050" cy="257175"/>
                        </a:xfrm>
                        <a:prstGeom prst="rect">
                          <a:avLst/>
                        </a:prstGeom>
                        <a:noFill/>
                        <a:ln w="6350">
                          <a:noFill/>
                        </a:ln>
                      </wps:spPr>
                      <wps:txbx>
                        <w:txbxContent>
                          <w:p w14:paraId="53FA371E" w14:textId="61592303" w:rsidR="00E86C34" w:rsidRDefault="00E86C34">
                            <w:proofErr w:type="spellStart"/>
                            <w:r>
                              <w:t>Reconfig_value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shape id="Text Box 844002663" style="position:absolute;left:0;text-align:left;margin-left:351pt;margin-top:11.35pt;width:91.5pt;height:20.25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" w14:anchorId="113A2608">
                <v:textbox>
                  <w:txbxContent>
                    <w:p w:rsidR="00E86C34" w:rsidRDefault="00E86C34" w14:paraId="53FA371E" w14:textId="61592303">
                      <w:r>
                        <w:t>Reconfig_value</w:t>
                      </w:r>
                    </w:p>
                  </w:txbxContent>
                </v:textbox>
                <w10:wrap anchorx="margin"/>
              </v:shape>
            </w:pict>
          </mc:Fallback>
        </mc:AlternateContent>
      </w:r>
    </w:p>
    <w:p w14:paraId="5938D966" w14:textId="09A73C5A" w:rsidR="00DF1437" w:rsidRDefault="00DF1437" w:rsidP="00DF1437">
      <w:pPr>
        <w:pStyle w:val="ListParagraph"/>
        <w:rPr>
          <w:rFonts w:ascii="Arial" w:hAnsi="Arial" w:cs="Arial"/>
          <w:sz w:val="24"/>
          <w:szCs w:val="24"/>
        </w:rPr>
      </w:pPr>
    </w:p>
    <w:p w14:paraId="74F90E4B" w14:textId="77777777" w:rsidR="00DF1437" w:rsidRDefault="00DF1437" w:rsidP="00DF1437">
      <w:pPr>
        <w:pStyle w:val="ListParagraph"/>
        <w:rPr>
          <w:rFonts w:ascii="Arial" w:hAnsi="Arial" w:cs="Arial"/>
          <w:sz w:val="24"/>
          <w:szCs w:val="24"/>
        </w:rPr>
      </w:pPr>
    </w:p>
    <w:p w14:paraId="11A65733" w14:textId="77777777" w:rsidR="00DF1437" w:rsidRDefault="00DF1437" w:rsidP="00DF1437">
      <w:pPr>
        <w:pStyle w:val="ListParagraph"/>
        <w:rPr>
          <w:rFonts w:ascii="Arial" w:hAnsi="Arial" w:cs="Arial"/>
          <w:sz w:val="24"/>
          <w:szCs w:val="24"/>
        </w:rPr>
      </w:pPr>
    </w:p>
    <w:p w14:paraId="356BEE0F" w14:textId="77777777" w:rsidR="00DF1437" w:rsidRDefault="00DF1437" w:rsidP="00DF1437">
      <w:pPr>
        <w:pStyle w:val="ListParagraph"/>
        <w:ind w:left="1440"/>
        <w:rPr>
          <w:rFonts w:ascii="Arial" w:hAnsi="Arial" w:cs="Arial"/>
          <w:sz w:val="24"/>
          <w:szCs w:val="24"/>
        </w:rPr>
      </w:pPr>
    </w:p>
    <w:p w14:paraId="08988793" w14:textId="77777777" w:rsidR="00DF1437" w:rsidRDefault="00DF1437" w:rsidP="00DF1437">
      <w:pPr>
        <w:pStyle w:val="ListParagraph"/>
        <w:ind w:left="1440"/>
        <w:rPr>
          <w:rFonts w:ascii="Arial" w:hAnsi="Arial" w:cs="Arial"/>
          <w:sz w:val="24"/>
          <w:szCs w:val="24"/>
        </w:rPr>
      </w:pPr>
    </w:p>
    <w:p w14:paraId="5E95C8E0"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The digit timer module is used to display the timer count on seven segment displays.</w:t>
      </w:r>
    </w:p>
    <w:p w14:paraId="3348153D"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It is initially set to value 9 and when the Borrow down pulse is high, it </w:t>
      </w:r>
      <w:proofErr w:type="gramStart"/>
      <w:r>
        <w:rPr>
          <w:rFonts w:ascii="Arial" w:hAnsi="Arial" w:cs="Arial"/>
          <w:sz w:val="24"/>
          <w:szCs w:val="24"/>
        </w:rPr>
        <w:t>decrements</w:t>
      </w:r>
      <w:proofErr w:type="gramEnd"/>
      <w:r>
        <w:rPr>
          <w:rFonts w:ascii="Arial" w:hAnsi="Arial" w:cs="Arial"/>
          <w:sz w:val="24"/>
          <w:szCs w:val="24"/>
        </w:rPr>
        <w:t xml:space="preserve"> by 1 value.</w:t>
      </w:r>
    </w:p>
    <w:p w14:paraId="6F639328"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As soon as it reaches ‘1’ it checks if the </w:t>
      </w:r>
      <w:proofErr w:type="spellStart"/>
      <w:r>
        <w:rPr>
          <w:rFonts w:ascii="Arial" w:hAnsi="Arial" w:cs="Arial"/>
          <w:sz w:val="24"/>
          <w:szCs w:val="24"/>
        </w:rPr>
        <w:t>NoBorrow</w:t>
      </w:r>
      <w:proofErr w:type="spellEnd"/>
      <w:r>
        <w:rPr>
          <w:rFonts w:ascii="Arial" w:hAnsi="Arial" w:cs="Arial"/>
          <w:sz w:val="24"/>
          <w:szCs w:val="24"/>
        </w:rPr>
        <w:t xml:space="preserve"> up signal is high.</w:t>
      </w:r>
    </w:p>
    <w:p w14:paraId="5A11691B"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If the </w:t>
      </w:r>
      <w:proofErr w:type="spellStart"/>
      <w:r>
        <w:rPr>
          <w:rFonts w:ascii="Arial" w:hAnsi="Arial" w:cs="Arial"/>
          <w:sz w:val="24"/>
          <w:szCs w:val="24"/>
        </w:rPr>
        <w:t>NoBorrow</w:t>
      </w:r>
      <w:proofErr w:type="spellEnd"/>
      <w:r>
        <w:rPr>
          <w:rFonts w:ascii="Arial" w:hAnsi="Arial" w:cs="Arial"/>
          <w:sz w:val="24"/>
          <w:szCs w:val="24"/>
        </w:rPr>
        <w:t xml:space="preserve"> signal is low, it means that the adjacent module is not ‘0’ and it can give borrow to this. So, the Borrow up signal goes high and the digit timer value resets to 9 after 0.</w:t>
      </w:r>
    </w:p>
    <w:p w14:paraId="68FA0926"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 If the </w:t>
      </w:r>
      <w:proofErr w:type="spellStart"/>
      <w:r>
        <w:rPr>
          <w:rFonts w:ascii="Arial" w:hAnsi="Arial" w:cs="Arial"/>
          <w:sz w:val="24"/>
          <w:szCs w:val="24"/>
        </w:rPr>
        <w:t>NoBorrow</w:t>
      </w:r>
      <w:proofErr w:type="spellEnd"/>
      <w:r>
        <w:rPr>
          <w:rFonts w:ascii="Arial" w:hAnsi="Arial" w:cs="Arial"/>
          <w:sz w:val="24"/>
          <w:szCs w:val="24"/>
        </w:rPr>
        <w:t xml:space="preserve"> up signal is high, it means that the adjacent module has </w:t>
      </w:r>
      <w:proofErr w:type="gramStart"/>
      <w:r>
        <w:rPr>
          <w:rFonts w:ascii="Arial" w:hAnsi="Arial" w:cs="Arial"/>
          <w:sz w:val="24"/>
          <w:szCs w:val="24"/>
        </w:rPr>
        <w:t>reached to</w:t>
      </w:r>
      <w:proofErr w:type="gramEnd"/>
      <w:r>
        <w:rPr>
          <w:rFonts w:ascii="Arial" w:hAnsi="Arial" w:cs="Arial"/>
          <w:sz w:val="24"/>
          <w:szCs w:val="24"/>
        </w:rPr>
        <w:t xml:space="preserve"> ‘0’ and it </w:t>
      </w:r>
      <w:proofErr w:type="spellStart"/>
      <w:proofErr w:type="gramStart"/>
      <w:r>
        <w:rPr>
          <w:rFonts w:ascii="Arial" w:hAnsi="Arial" w:cs="Arial"/>
          <w:sz w:val="24"/>
          <w:szCs w:val="24"/>
        </w:rPr>
        <w:t>cant</w:t>
      </w:r>
      <w:proofErr w:type="spellEnd"/>
      <w:proofErr w:type="gramEnd"/>
      <w:r>
        <w:rPr>
          <w:rFonts w:ascii="Arial" w:hAnsi="Arial" w:cs="Arial"/>
          <w:sz w:val="24"/>
          <w:szCs w:val="24"/>
        </w:rPr>
        <w:t xml:space="preserve"> take borrow from it. In this case the </w:t>
      </w:r>
      <w:proofErr w:type="spellStart"/>
      <w:r>
        <w:rPr>
          <w:rFonts w:ascii="Arial" w:hAnsi="Arial" w:cs="Arial"/>
          <w:sz w:val="24"/>
          <w:szCs w:val="24"/>
        </w:rPr>
        <w:t>NoBorrow</w:t>
      </w:r>
      <w:proofErr w:type="spellEnd"/>
      <w:r>
        <w:rPr>
          <w:rFonts w:ascii="Arial" w:hAnsi="Arial" w:cs="Arial"/>
          <w:sz w:val="24"/>
          <w:szCs w:val="24"/>
        </w:rPr>
        <w:t xml:space="preserve"> signal goes high.</w:t>
      </w:r>
    </w:p>
    <w:p w14:paraId="00FE1E3A" w14:textId="1AE2B0F8" w:rsidR="006134C2"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reconfig</w:t>
      </w:r>
      <w:proofErr w:type="spellEnd"/>
      <w:r>
        <w:rPr>
          <w:rFonts w:ascii="Arial" w:hAnsi="Arial" w:cs="Arial"/>
          <w:sz w:val="24"/>
          <w:szCs w:val="24"/>
        </w:rPr>
        <w:t xml:space="preserve"> signal reconfigures the digit timer value to </w:t>
      </w:r>
      <w:r w:rsidR="00683D62">
        <w:rPr>
          <w:rFonts w:ascii="Arial" w:hAnsi="Arial" w:cs="Arial"/>
          <w:sz w:val="24"/>
          <w:szCs w:val="24"/>
        </w:rPr>
        <w:t xml:space="preserve">the value sent </w:t>
      </w:r>
      <w:r w:rsidR="00466025">
        <w:rPr>
          <w:rFonts w:ascii="Arial" w:hAnsi="Arial" w:cs="Arial"/>
          <w:sz w:val="24"/>
          <w:szCs w:val="24"/>
        </w:rPr>
        <w:t>thr</w:t>
      </w:r>
      <w:r w:rsidR="004674FB">
        <w:rPr>
          <w:rFonts w:ascii="Arial" w:hAnsi="Arial" w:cs="Arial"/>
          <w:sz w:val="24"/>
          <w:szCs w:val="24"/>
        </w:rPr>
        <w:t xml:space="preserve">ough the </w:t>
      </w:r>
      <w:proofErr w:type="spellStart"/>
      <w:r w:rsidR="004674FB">
        <w:rPr>
          <w:rFonts w:ascii="Arial" w:hAnsi="Arial" w:cs="Arial"/>
          <w:sz w:val="24"/>
          <w:szCs w:val="24"/>
        </w:rPr>
        <w:t>Reconfig_value</w:t>
      </w:r>
      <w:proofErr w:type="spellEnd"/>
      <w:r w:rsidR="004674FB">
        <w:rPr>
          <w:rFonts w:ascii="Arial" w:hAnsi="Arial" w:cs="Arial"/>
          <w:sz w:val="24"/>
          <w:szCs w:val="24"/>
        </w:rPr>
        <w:t xml:space="preserve"> </w:t>
      </w:r>
      <w:proofErr w:type="gramStart"/>
      <w:r w:rsidR="004674FB">
        <w:rPr>
          <w:rFonts w:ascii="Arial" w:hAnsi="Arial" w:cs="Arial"/>
          <w:sz w:val="24"/>
          <w:szCs w:val="24"/>
        </w:rPr>
        <w:t>bus(</w:t>
      </w:r>
      <w:proofErr w:type="gramEnd"/>
      <w:r w:rsidR="004674FB">
        <w:rPr>
          <w:rFonts w:ascii="Arial" w:hAnsi="Arial" w:cs="Arial"/>
          <w:sz w:val="24"/>
          <w:szCs w:val="24"/>
        </w:rPr>
        <w:t>4 bit wide).</w:t>
      </w:r>
    </w:p>
    <w:p w14:paraId="3426CEA8" w14:textId="77777777" w:rsidR="00DF1437" w:rsidRPr="006134C2" w:rsidRDefault="00F97CD4" w:rsidP="00DF1437">
      <w:pPr>
        <w:pStyle w:val="ListParagraph"/>
        <w:numPr>
          <w:ilvl w:val="0"/>
          <w:numId w:val="35"/>
        </w:numPr>
        <w:spacing w:after="160" w:line="259" w:lineRule="auto"/>
        <w:ind w:left="1440"/>
        <w:rPr>
          <w:rFonts w:ascii="Arial" w:hAnsi="Arial" w:cs="Arial"/>
          <w:sz w:val="24"/>
          <w:szCs w:val="24"/>
        </w:rPr>
      </w:pPr>
      <w:ins w:id="0" w:author="{3F86E70C-E7FF-4862-BA3C-6D7DCB07183F}" w:date="2023-05-13T21:47:00Z">
        <w:r w:rsidRPr="006134C2">
          <w:rPr>
            <w:rFonts w:ascii="Arial" w:hAnsi="Arial" w:cs="Arial"/>
            <w:sz w:val="24"/>
            <w:szCs w:val="24"/>
          </w:rPr>
          <w:t xml:space="preserve">The </w:t>
        </w:r>
        <w:proofErr w:type="spellStart"/>
        <w:r w:rsidRPr="006134C2">
          <w:rPr>
            <w:rFonts w:ascii="Arial" w:hAnsi="Arial" w:cs="Arial"/>
            <w:sz w:val="24"/>
            <w:szCs w:val="24"/>
          </w:rPr>
          <w:t>reconfig</w:t>
        </w:r>
        <w:proofErr w:type="spellEnd"/>
        <w:r w:rsidRPr="006134C2">
          <w:rPr>
            <w:rFonts w:ascii="Arial" w:hAnsi="Arial" w:cs="Arial"/>
            <w:sz w:val="24"/>
            <w:szCs w:val="24"/>
          </w:rPr>
          <w:t xml:space="preserve"> signal reconfigures the digit timer value to the value sent through the </w:t>
        </w:r>
        <w:proofErr w:type="spellStart"/>
        <w:r w:rsidRPr="006134C2">
          <w:rPr>
            <w:rFonts w:ascii="Arial" w:hAnsi="Arial" w:cs="Arial"/>
            <w:sz w:val="24"/>
            <w:szCs w:val="24"/>
          </w:rPr>
          <w:t>Reconfig_value</w:t>
        </w:r>
        <w:proofErr w:type="spellEnd"/>
        <w:r w:rsidRPr="006134C2">
          <w:rPr>
            <w:rFonts w:ascii="Arial" w:hAnsi="Arial" w:cs="Arial"/>
            <w:sz w:val="24"/>
            <w:szCs w:val="24"/>
          </w:rPr>
          <w:t xml:space="preserve"> </w:t>
        </w:r>
        <w:proofErr w:type="gramStart"/>
        <w:r w:rsidRPr="006134C2">
          <w:rPr>
            <w:rFonts w:ascii="Arial" w:hAnsi="Arial" w:cs="Arial"/>
            <w:sz w:val="24"/>
            <w:szCs w:val="24"/>
          </w:rPr>
          <w:t>bus(</w:t>
        </w:r>
        <w:proofErr w:type="gramEnd"/>
        <w:r w:rsidRPr="006134C2">
          <w:rPr>
            <w:rFonts w:ascii="Arial" w:hAnsi="Arial" w:cs="Arial"/>
            <w:sz w:val="24"/>
            <w:szCs w:val="24"/>
          </w:rPr>
          <w:t>4 bit wide).</w:t>
        </w:r>
      </w:ins>
    </w:p>
    <w:p w14:paraId="2FDA46CD" w14:textId="77777777" w:rsidR="00DF1437" w:rsidRPr="009A58BF" w:rsidRDefault="00DF1437" w:rsidP="00DF1437">
      <w:pPr>
        <w:rPr>
          <w:rFonts w:ascii="Arial" w:hAnsi="Arial" w:cs="Arial"/>
          <w:sz w:val="24"/>
          <w:szCs w:val="24"/>
        </w:rPr>
      </w:pPr>
    </w:p>
    <w:p w14:paraId="0A72BC8F" w14:textId="77777777" w:rsidR="006134C2" w:rsidRDefault="006134C2" w:rsidP="00857F66">
      <w:pPr>
        <w:ind w:left="360"/>
        <w:rPr>
          <w:rFonts w:ascii="Arial" w:hAnsi="Arial" w:cs="Arial"/>
          <w:b/>
          <w:bCs/>
          <w:sz w:val="24"/>
          <w:szCs w:val="24"/>
        </w:rPr>
      </w:pPr>
    </w:p>
    <w:p w14:paraId="32341853" w14:textId="77777777" w:rsidR="006134C2" w:rsidRDefault="006134C2" w:rsidP="00857F66">
      <w:pPr>
        <w:ind w:left="360"/>
        <w:rPr>
          <w:rFonts w:ascii="Arial" w:hAnsi="Arial" w:cs="Arial"/>
          <w:b/>
          <w:bCs/>
          <w:sz w:val="24"/>
          <w:szCs w:val="24"/>
        </w:rPr>
      </w:pPr>
    </w:p>
    <w:p w14:paraId="7CA94103" w14:textId="77777777" w:rsidR="006134C2" w:rsidRDefault="006134C2" w:rsidP="00857F66">
      <w:pPr>
        <w:ind w:left="360"/>
        <w:rPr>
          <w:rFonts w:ascii="Arial" w:hAnsi="Arial" w:cs="Arial"/>
          <w:b/>
          <w:bCs/>
          <w:sz w:val="24"/>
          <w:szCs w:val="24"/>
        </w:rPr>
      </w:pPr>
    </w:p>
    <w:p w14:paraId="413EB264" w14:textId="77777777" w:rsidR="006134C2" w:rsidRDefault="006134C2" w:rsidP="00857F66">
      <w:pPr>
        <w:ind w:left="360"/>
        <w:rPr>
          <w:rFonts w:ascii="Arial" w:hAnsi="Arial" w:cs="Arial"/>
          <w:b/>
          <w:bCs/>
          <w:sz w:val="24"/>
          <w:szCs w:val="24"/>
        </w:rPr>
      </w:pPr>
    </w:p>
    <w:p w14:paraId="6938908A" w14:textId="77777777" w:rsidR="006134C2" w:rsidRDefault="006134C2" w:rsidP="00857F66">
      <w:pPr>
        <w:ind w:left="360"/>
        <w:rPr>
          <w:rFonts w:ascii="Arial" w:hAnsi="Arial" w:cs="Arial"/>
          <w:b/>
          <w:bCs/>
          <w:sz w:val="24"/>
          <w:szCs w:val="24"/>
        </w:rPr>
      </w:pPr>
    </w:p>
    <w:p w14:paraId="4281C1D7" w14:textId="77777777" w:rsidR="006134C2" w:rsidRDefault="006134C2" w:rsidP="00857F66">
      <w:pPr>
        <w:ind w:left="360"/>
        <w:rPr>
          <w:rFonts w:ascii="Arial" w:hAnsi="Arial" w:cs="Arial"/>
          <w:b/>
          <w:bCs/>
          <w:sz w:val="24"/>
          <w:szCs w:val="24"/>
        </w:rPr>
      </w:pPr>
    </w:p>
    <w:p w14:paraId="63DAF4FF" w14:textId="23870693" w:rsidR="00DF1437" w:rsidRPr="00857F66" w:rsidRDefault="00857F66" w:rsidP="00857F66">
      <w:pPr>
        <w:ind w:left="360"/>
        <w:rPr>
          <w:rFonts w:ascii="Arial" w:hAnsi="Arial" w:cs="Arial"/>
          <w:b/>
          <w:bCs/>
          <w:sz w:val="24"/>
          <w:szCs w:val="24"/>
        </w:rPr>
      </w:pPr>
      <w:r>
        <w:rPr>
          <w:rFonts w:ascii="Arial" w:hAnsi="Arial" w:cs="Arial"/>
          <w:b/>
          <w:bCs/>
          <w:sz w:val="24"/>
          <w:szCs w:val="24"/>
        </w:rPr>
        <w:t>17.</w:t>
      </w:r>
      <w:r w:rsidR="00DF1437" w:rsidRPr="00857F66">
        <w:rPr>
          <w:rFonts w:ascii="Arial" w:hAnsi="Arial" w:cs="Arial"/>
          <w:b/>
          <w:bCs/>
          <w:sz w:val="24"/>
          <w:szCs w:val="24"/>
        </w:rPr>
        <w:t>Two</w:t>
      </w:r>
      <w:r w:rsidR="70F4803B" w:rsidRPr="70F4803B">
        <w:rPr>
          <w:rFonts w:ascii="Arial" w:hAnsi="Arial" w:cs="Arial"/>
          <w:b/>
          <w:bCs/>
          <w:sz w:val="24"/>
          <w:szCs w:val="24"/>
        </w:rPr>
        <w:t>-</w:t>
      </w:r>
      <w:r w:rsidR="00DF1437" w:rsidRPr="00857F66">
        <w:rPr>
          <w:rFonts w:ascii="Arial" w:hAnsi="Arial" w:cs="Arial"/>
          <w:b/>
          <w:bCs/>
          <w:sz w:val="24"/>
          <w:szCs w:val="24"/>
        </w:rPr>
        <w:t>digit Timer:</w:t>
      </w:r>
    </w:p>
    <w:p w14:paraId="61F5CDC3" w14:textId="79899F5B" w:rsidR="00DF1437" w:rsidRDefault="00D454F7" w:rsidP="00DF1437">
      <w:pPr>
        <w:rPr>
          <w:rFonts w:ascii="Arial" w:hAnsi="Arial" w:cs="Arial"/>
          <w:sz w:val="24"/>
          <w:szCs w:val="24"/>
        </w:rPr>
      </w:pPr>
      <w:r w:rsidRPr="00D01F3D">
        <w:rPr>
          <w:noProof/>
          <w:sz w:val="24"/>
          <w:szCs w:val="24"/>
        </w:rPr>
        <w:drawing>
          <wp:anchor distT="0" distB="0" distL="114300" distR="114300" simplePos="0" relativeHeight="251658255" behindDoc="1" locked="0" layoutInCell="1" allowOverlap="1" wp14:anchorId="21E388F9" wp14:editId="0E83FFD1">
            <wp:simplePos x="0" y="0"/>
            <wp:positionH relativeFrom="column">
              <wp:posOffset>361950</wp:posOffset>
            </wp:positionH>
            <wp:positionV relativeFrom="paragraph">
              <wp:posOffset>156845</wp:posOffset>
            </wp:positionV>
            <wp:extent cx="5943600" cy="1803400"/>
            <wp:effectExtent l="0" t="0" r="0" b="6350"/>
            <wp:wrapTight wrapText="bothSides">
              <wp:wrapPolygon edited="0">
                <wp:start x="0" y="0"/>
                <wp:lineTo x="0" y="21448"/>
                <wp:lineTo x="21531" y="21448"/>
                <wp:lineTo x="21531" y="0"/>
                <wp:lineTo x="0" y="0"/>
              </wp:wrapPolygon>
            </wp:wrapTight>
            <wp:docPr id="751990562" name="Picture 751990562" descr="A diagram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9905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anchor>
        </w:drawing>
      </w:r>
      <w:r w:rsidR="00DF1437">
        <w:rPr>
          <w:rFonts w:ascii="Arial" w:hAnsi="Arial" w:cs="Arial"/>
          <w:sz w:val="24"/>
          <w:szCs w:val="24"/>
        </w:rPr>
        <w:t xml:space="preserve"> </w:t>
      </w:r>
    </w:p>
    <w:p w14:paraId="2DE3A262" w14:textId="77777777" w:rsidR="00DF1437" w:rsidRDefault="00DF1437" w:rsidP="00DF1437">
      <w:pPr>
        <w:rPr>
          <w:rFonts w:ascii="Arial" w:hAnsi="Arial" w:cs="Arial"/>
          <w:sz w:val="24"/>
          <w:szCs w:val="24"/>
        </w:rPr>
      </w:pPr>
    </w:p>
    <w:p w14:paraId="10D95CB3" w14:textId="77777777" w:rsidR="00DF1437" w:rsidRDefault="00DF1437" w:rsidP="00DF1437">
      <w:pPr>
        <w:rPr>
          <w:rFonts w:ascii="Arial" w:hAnsi="Arial" w:cs="Arial"/>
          <w:sz w:val="24"/>
          <w:szCs w:val="24"/>
        </w:rPr>
      </w:pPr>
    </w:p>
    <w:p w14:paraId="7DC6035C" w14:textId="77777777" w:rsidR="00DF1437" w:rsidRDefault="00DF1437" w:rsidP="00DF1437">
      <w:pPr>
        <w:rPr>
          <w:rFonts w:ascii="Arial" w:hAnsi="Arial" w:cs="Arial"/>
          <w:sz w:val="24"/>
          <w:szCs w:val="24"/>
        </w:rPr>
      </w:pPr>
    </w:p>
    <w:p w14:paraId="307BD370" w14:textId="77777777" w:rsidR="00DF1437" w:rsidRDefault="00DF1437" w:rsidP="00DF1437">
      <w:pPr>
        <w:rPr>
          <w:rFonts w:ascii="Arial" w:hAnsi="Arial" w:cs="Arial"/>
          <w:sz w:val="24"/>
          <w:szCs w:val="24"/>
        </w:rPr>
      </w:pPr>
    </w:p>
    <w:p w14:paraId="196B42A3" w14:textId="77777777" w:rsidR="00DF1437" w:rsidRDefault="00DF1437" w:rsidP="00DF1437">
      <w:pPr>
        <w:rPr>
          <w:rFonts w:ascii="Arial" w:hAnsi="Arial" w:cs="Arial"/>
          <w:sz w:val="24"/>
          <w:szCs w:val="24"/>
        </w:rPr>
      </w:pPr>
    </w:p>
    <w:p w14:paraId="42E81D9D" w14:textId="77777777" w:rsidR="00DF1437" w:rsidRDefault="00DF1437" w:rsidP="00DF1437">
      <w:pPr>
        <w:rPr>
          <w:rFonts w:ascii="Arial" w:hAnsi="Arial" w:cs="Arial"/>
          <w:sz w:val="24"/>
          <w:szCs w:val="24"/>
        </w:rPr>
      </w:pPr>
    </w:p>
    <w:p w14:paraId="461340F7" w14:textId="77777777" w:rsidR="00DF1437" w:rsidRDefault="00DF1437" w:rsidP="00DF1437">
      <w:pPr>
        <w:rPr>
          <w:rFonts w:ascii="Arial" w:hAnsi="Arial" w:cs="Arial"/>
          <w:sz w:val="24"/>
          <w:szCs w:val="24"/>
        </w:rPr>
      </w:pPr>
    </w:p>
    <w:p w14:paraId="6BB01F97"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Two-digit Timer module consists of </w:t>
      </w:r>
      <w:proofErr w:type="gramStart"/>
      <w:r>
        <w:rPr>
          <w:rFonts w:ascii="Arial" w:hAnsi="Arial" w:cs="Arial"/>
          <w:sz w:val="24"/>
          <w:szCs w:val="24"/>
        </w:rPr>
        <w:t>2 digit</w:t>
      </w:r>
      <w:proofErr w:type="gramEnd"/>
      <w:r>
        <w:rPr>
          <w:rFonts w:ascii="Arial" w:hAnsi="Arial" w:cs="Arial"/>
          <w:sz w:val="24"/>
          <w:szCs w:val="24"/>
        </w:rPr>
        <w:t xml:space="preserve"> timer modules connected inside to represent one’s and ten’s </w:t>
      </w:r>
      <w:proofErr w:type="gramStart"/>
      <w:r>
        <w:rPr>
          <w:rFonts w:ascii="Arial" w:hAnsi="Arial" w:cs="Arial"/>
          <w:sz w:val="24"/>
          <w:szCs w:val="24"/>
        </w:rPr>
        <w:t>digit</w:t>
      </w:r>
      <w:proofErr w:type="gramEnd"/>
      <w:r>
        <w:rPr>
          <w:rFonts w:ascii="Arial" w:hAnsi="Arial" w:cs="Arial"/>
          <w:sz w:val="24"/>
          <w:szCs w:val="24"/>
        </w:rPr>
        <w:t xml:space="preserve"> of the timer.</w:t>
      </w:r>
    </w:p>
    <w:p w14:paraId="5EB8D838" w14:textId="4875A596"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When the enable signal is high, the 1 sec timer sends out pulses for every </w:t>
      </w:r>
      <w:proofErr w:type="gramStart"/>
      <w:r>
        <w:rPr>
          <w:rFonts w:ascii="Arial" w:hAnsi="Arial" w:cs="Arial"/>
          <w:sz w:val="24"/>
          <w:szCs w:val="24"/>
        </w:rPr>
        <w:t>second</w:t>
      </w:r>
      <w:r w:rsidR="00E7728E">
        <w:rPr>
          <w:rFonts w:ascii="Arial" w:hAnsi="Arial" w:cs="Arial"/>
          <w:sz w:val="24"/>
          <w:szCs w:val="24"/>
        </w:rPr>
        <w:t>(</w:t>
      </w:r>
      <w:proofErr w:type="spellStart"/>
      <w:proofErr w:type="gramEnd"/>
      <w:r w:rsidR="00E7728E">
        <w:rPr>
          <w:rFonts w:ascii="Arial" w:hAnsi="Arial" w:cs="Arial"/>
          <w:sz w:val="24"/>
          <w:szCs w:val="24"/>
        </w:rPr>
        <w:t>One_sec_pulse</w:t>
      </w:r>
      <w:proofErr w:type="spellEnd"/>
      <w:r w:rsidR="00E7728E">
        <w:rPr>
          <w:rFonts w:ascii="Arial" w:hAnsi="Arial" w:cs="Arial"/>
          <w:sz w:val="24"/>
          <w:szCs w:val="24"/>
        </w:rPr>
        <w:t>)</w:t>
      </w:r>
      <w:r>
        <w:rPr>
          <w:rFonts w:ascii="Arial" w:hAnsi="Arial" w:cs="Arial"/>
          <w:sz w:val="24"/>
          <w:szCs w:val="24"/>
        </w:rPr>
        <w:t xml:space="preserve"> which act as input to the Ones digit timer module and the count starts to go down from 99.</w:t>
      </w:r>
    </w:p>
    <w:p w14:paraId="744BB9A0" w14:textId="273DDC56"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As soon as the count reaches 00, the </w:t>
      </w:r>
      <w:proofErr w:type="spellStart"/>
      <w:r w:rsidR="00F64CEE">
        <w:rPr>
          <w:rFonts w:ascii="Arial" w:hAnsi="Arial" w:cs="Arial"/>
          <w:sz w:val="24"/>
          <w:szCs w:val="24"/>
        </w:rPr>
        <w:t>time_out</w:t>
      </w:r>
      <w:proofErr w:type="spellEnd"/>
      <w:r>
        <w:rPr>
          <w:rFonts w:ascii="Arial" w:hAnsi="Arial" w:cs="Arial"/>
          <w:sz w:val="24"/>
          <w:szCs w:val="24"/>
        </w:rPr>
        <w:t xml:space="preserve"> signal is sent to the </w:t>
      </w:r>
      <w:r w:rsidR="007F7BD7">
        <w:rPr>
          <w:rFonts w:ascii="Arial" w:hAnsi="Arial" w:cs="Arial"/>
          <w:sz w:val="24"/>
          <w:szCs w:val="24"/>
        </w:rPr>
        <w:t>Game</w:t>
      </w:r>
      <w:r w:rsidR="00940D6F">
        <w:rPr>
          <w:rFonts w:ascii="Arial" w:hAnsi="Arial" w:cs="Arial"/>
          <w:sz w:val="24"/>
          <w:szCs w:val="24"/>
        </w:rPr>
        <w:t xml:space="preserve"> </w:t>
      </w:r>
      <w:r>
        <w:rPr>
          <w:rFonts w:ascii="Arial" w:hAnsi="Arial" w:cs="Arial"/>
          <w:sz w:val="24"/>
          <w:szCs w:val="24"/>
        </w:rPr>
        <w:t xml:space="preserve">Controller to stop the timer </w:t>
      </w:r>
      <w:r w:rsidR="00290D0B">
        <w:rPr>
          <w:rFonts w:ascii="Arial" w:hAnsi="Arial" w:cs="Arial"/>
          <w:sz w:val="24"/>
          <w:szCs w:val="24"/>
        </w:rPr>
        <w:t>which in</w:t>
      </w:r>
      <w:r w:rsidR="00940D6F">
        <w:rPr>
          <w:rFonts w:ascii="Arial" w:hAnsi="Arial" w:cs="Arial"/>
          <w:sz w:val="24"/>
          <w:szCs w:val="24"/>
        </w:rPr>
        <w:t xml:space="preserve"> </w:t>
      </w:r>
      <w:r w:rsidR="00290D0B">
        <w:rPr>
          <w:rFonts w:ascii="Arial" w:hAnsi="Arial" w:cs="Arial"/>
          <w:sz w:val="24"/>
          <w:szCs w:val="24"/>
        </w:rPr>
        <w:t>turn turns</w:t>
      </w:r>
      <w:r>
        <w:rPr>
          <w:rFonts w:ascii="Arial" w:hAnsi="Arial" w:cs="Arial"/>
          <w:sz w:val="24"/>
          <w:szCs w:val="24"/>
        </w:rPr>
        <w:t xml:space="preserve"> the enable signal to low.</w:t>
      </w:r>
    </w:p>
    <w:p w14:paraId="181D34CD" w14:textId="49270C30"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reconfig</w:t>
      </w:r>
      <w:proofErr w:type="spellEnd"/>
      <w:r>
        <w:rPr>
          <w:rFonts w:ascii="Arial" w:hAnsi="Arial" w:cs="Arial"/>
          <w:sz w:val="24"/>
          <w:szCs w:val="24"/>
        </w:rPr>
        <w:t xml:space="preserve"> signal is given to each of the digit </w:t>
      </w:r>
      <w:proofErr w:type="gramStart"/>
      <w:r>
        <w:rPr>
          <w:rFonts w:ascii="Arial" w:hAnsi="Arial" w:cs="Arial"/>
          <w:sz w:val="24"/>
          <w:szCs w:val="24"/>
        </w:rPr>
        <w:t>timer</w:t>
      </w:r>
      <w:proofErr w:type="gramEnd"/>
      <w:r>
        <w:rPr>
          <w:rFonts w:ascii="Arial" w:hAnsi="Arial" w:cs="Arial"/>
          <w:sz w:val="24"/>
          <w:szCs w:val="24"/>
        </w:rPr>
        <w:t>.</w:t>
      </w:r>
    </w:p>
    <w:p w14:paraId="205EF3C8" w14:textId="6EEDD3C9" w:rsidR="006A71F5" w:rsidRDefault="006A71F5" w:rsidP="00DF1437">
      <w:pPr>
        <w:pStyle w:val="ListParagraph"/>
        <w:numPr>
          <w:ilvl w:val="0"/>
          <w:numId w:val="36"/>
        </w:numPr>
        <w:spacing w:after="160" w:line="259" w:lineRule="auto"/>
        <w:ind w:left="1944"/>
        <w:rPr>
          <w:rFonts w:ascii="Arial" w:hAnsi="Arial" w:cs="Arial"/>
          <w:sz w:val="24"/>
          <w:szCs w:val="24"/>
        </w:rPr>
      </w:pPr>
      <w:proofErr w:type="spellStart"/>
      <w:r>
        <w:rPr>
          <w:rFonts w:ascii="Arial" w:hAnsi="Arial" w:cs="Arial"/>
          <w:sz w:val="24"/>
          <w:szCs w:val="24"/>
        </w:rPr>
        <w:t>Reconfig_ones</w:t>
      </w:r>
      <w:proofErr w:type="spellEnd"/>
      <w:r>
        <w:rPr>
          <w:rFonts w:ascii="Arial" w:hAnsi="Arial" w:cs="Arial"/>
          <w:sz w:val="24"/>
          <w:szCs w:val="24"/>
        </w:rPr>
        <w:t xml:space="preserve"> and </w:t>
      </w:r>
      <w:proofErr w:type="spellStart"/>
      <w:r>
        <w:rPr>
          <w:rFonts w:ascii="Arial" w:hAnsi="Arial" w:cs="Arial"/>
          <w:sz w:val="24"/>
          <w:szCs w:val="24"/>
        </w:rPr>
        <w:t>Reconfig_tens</w:t>
      </w:r>
      <w:proofErr w:type="spellEnd"/>
      <w:r>
        <w:rPr>
          <w:rFonts w:ascii="Arial" w:hAnsi="Arial" w:cs="Arial"/>
          <w:sz w:val="24"/>
          <w:szCs w:val="24"/>
        </w:rPr>
        <w:t xml:space="preserve"> </w:t>
      </w:r>
      <w:r w:rsidR="00294ED4">
        <w:rPr>
          <w:rFonts w:ascii="Arial" w:hAnsi="Arial" w:cs="Arial"/>
          <w:sz w:val="24"/>
          <w:szCs w:val="24"/>
        </w:rPr>
        <w:t xml:space="preserve">come from Game Controller module </w:t>
      </w:r>
      <w:r w:rsidR="00A372F2">
        <w:rPr>
          <w:rFonts w:ascii="Arial" w:hAnsi="Arial" w:cs="Arial"/>
          <w:sz w:val="24"/>
          <w:szCs w:val="24"/>
        </w:rPr>
        <w:t xml:space="preserve">and indicate the value to which each of the </w:t>
      </w:r>
      <w:proofErr w:type="gramStart"/>
      <w:r w:rsidR="00A372F2">
        <w:rPr>
          <w:rFonts w:ascii="Arial" w:hAnsi="Arial" w:cs="Arial"/>
          <w:sz w:val="24"/>
          <w:szCs w:val="24"/>
        </w:rPr>
        <w:t>2 digit</w:t>
      </w:r>
      <w:proofErr w:type="gramEnd"/>
      <w:r w:rsidR="00A372F2">
        <w:rPr>
          <w:rFonts w:ascii="Arial" w:hAnsi="Arial" w:cs="Arial"/>
          <w:sz w:val="24"/>
          <w:szCs w:val="24"/>
        </w:rPr>
        <w:t xml:space="preserve"> timers reconfigures based on the level of the game.</w:t>
      </w:r>
    </w:p>
    <w:p w14:paraId="337F51BF"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Ones_decoder_in</w:t>
      </w:r>
      <w:proofErr w:type="spellEnd"/>
      <w:r>
        <w:rPr>
          <w:rFonts w:ascii="Arial" w:hAnsi="Arial" w:cs="Arial"/>
          <w:sz w:val="24"/>
          <w:szCs w:val="24"/>
        </w:rPr>
        <w:t xml:space="preserve"> and </w:t>
      </w:r>
      <w:proofErr w:type="spellStart"/>
      <w:r>
        <w:rPr>
          <w:rFonts w:ascii="Arial" w:hAnsi="Arial" w:cs="Arial"/>
          <w:sz w:val="24"/>
          <w:szCs w:val="24"/>
        </w:rPr>
        <w:t>Tens_decoder_in</w:t>
      </w:r>
      <w:proofErr w:type="spellEnd"/>
      <w:r>
        <w:rPr>
          <w:rFonts w:ascii="Arial" w:hAnsi="Arial" w:cs="Arial"/>
          <w:sz w:val="24"/>
          <w:szCs w:val="24"/>
        </w:rPr>
        <w:t xml:space="preserve"> are inputs to decoders to display the timer value.</w:t>
      </w:r>
    </w:p>
    <w:p w14:paraId="366FEBD9"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proofErr w:type="spellStart"/>
      <w:r>
        <w:rPr>
          <w:rFonts w:ascii="Arial" w:hAnsi="Arial" w:cs="Arial"/>
          <w:sz w:val="24"/>
          <w:szCs w:val="24"/>
        </w:rPr>
        <w:t>clk</w:t>
      </w:r>
      <w:proofErr w:type="spellEnd"/>
      <w:r>
        <w:rPr>
          <w:rFonts w:ascii="Arial" w:hAnsi="Arial" w:cs="Arial"/>
          <w:sz w:val="24"/>
          <w:szCs w:val="24"/>
        </w:rPr>
        <w:t xml:space="preserve"> and </w:t>
      </w:r>
      <w:proofErr w:type="spellStart"/>
      <w:r>
        <w:rPr>
          <w:rFonts w:ascii="Arial" w:hAnsi="Arial" w:cs="Arial"/>
          <w:sz w:val="24"/>
          <w:szCs w:val="24"/>
        </w:rPr>
        <w:t>rst</w:t>
      </w:r>
      <w:proofErr w:type="spellEnd"/>
      <w:r>
        <w:rPr>
          <w:rFonts w:ascii="Arial" w:hAnsi="Arial" w:cs="Arial"/>
          <w:sz w:val="24"/>
          <w:szCs w:val="24"/>
        </w:rPr>
        <w:t xml:space="preserve"> are clock and reset signals.</w:t>
      </w:r>
    </w:p>
    <w:p w14:paraId="0F3DD258" w14:textId="423FD25F" w:rsidR="00D01F3D" w:rsidRDefault="004D4B98" w:rsidP="006134C2">
      <w:pPr>
        <w:jc w:val="both"/>
        <w:rPr>
          <w:sz w:val="24"/>
          <w:szCs w:val="24"/>
        </w:rPr>
      </w:pPr>
      <w:r>
        <w:rPr>
          <w:b/>
          <w:bCs/>
          <w:sz w:val="24"/>
          <w:szCs w:val="24"/>
        </w:rPr>
        <w:t>18.</w:t>
      </w:r>
      <w:r w:rsidR="2CB9958C" w:rsidRPr="2CB9958C">
        <w:rPr>
          <w:b/>
          <w:bCs/>
          <w:sz w:val="24"/>
          <w:szCs w:val="24"/>
        </w:rPr>
        <w:t>LEDBlink Module:</w:t>
      </w:r>
      <w:r w:rsidR="63F2D367" w:rsidRPr="63F2D367">
        <w:rPr>
          <w:b/>
          <w:bCs/>
          <w:sz w:val="24"/>
          <w:szCs w:val="24"/>
        </w:rPr>
        <w:t xml:space="preserve"> </w:t>
      </w:r>
    </w:p>
    <w:p w14:paraId="192C2C32" w14:textId="100531EC" w:rsidR="0024621C" w:rsidRPr="005A153B" w:rsidRDefault="005A153B" w:rsidP="005A153B">
      <w:pPr>
        <w:pStyle w:val="ListParagraph"/>
        <w:numPr>
          <w:ilvl w:val="0"/>
          <w:numId w:val="37"/>
        </w:numPr>
        <w:jc w:val="both"/>
        <w:rPr>
          <w:b/>
          <w:sz w:val="24"/>
          <w:szCs w:val="24"/>
        </w:rPr>
      </w:pPr>
      <w:r>
        <w:rPr>
          <w:sz w:val="24"/>
          <w:szCs w:val="24"/>
        </w:rPr>
        <w:t xml:space="preserve">The </w:t>
      </w:r>
      <w:proofErr w:type="spellStart"/>
      <w:r>
        <w:rPr>
          <w:sz w:val="24"/>
          <w:szCs w:val="24"/>
        </w:rPr>
        <w:t>LEDBlink</w:t>
      </w:r>
      <w:proofErr w:type="spellEnd"/>
      <w:r w:rsidR="00E476C8">
        <w:rPr>
          <w:sz w:val="24"/>
          <w:szCs w:val="24"/>
        </w:rPr>
        <w:t xml:space="preserve"> module </w:t>
      </w:r>
      <w:r w:rsidR="00DE163A">
        <w:rPr>
          <w:sz w:val="24"/>
          <w:szCs w:val="24"/>
        </w:rPr>
        <w:t xml:space="preserve">helps indicate the Global Winner or Personal Best </w:t>
      </w:r>
      <w:r w:rsidR="00E460EC">
        <w:rPr>
          <w:sz w:val="24"/>
          <w:szCs w:val="24"/>
        </w:rPr>
        <w:t>by blinking the LED lights for 3 seconds celebrating the win.</w:t>
      </w:r>
    </w:p>
    <w:p w14:paraId="19486D26" w14:textId="15FDF8E6" w:rsidR="00E460EC" w:rsidRPr="00480FF1" w:rsidRDefault="006947BA" w:rsidP="005A153B">
      <w:pPr>
        <w:pStyle w:val="ListParagraph"/>
        <w:numPr>
          <w:ilvl w:val="0"/>
          <w:numId w:val="37"/>
        </w:numPr>
        <w:jc w:val="both"/>
        <w:rPr>
          <w:b/>
          <w:sz w:val="24"/>
          <w:szCs w:val="24"/>
        </w:rPr>
      </w:pPr>
      <w:r>
        <w:rPr>
          <w:sz w:val="24"/>
          <w:szCs w:val="24"/>
        </w:rPr>
        <w:t xml:space="preserve">The timer </w:t>
      </w:r>
      <w:r w:rsidR="005F7C75">
        <w:rPr>
          <w:sz w:val="24"/>
          <w:szCs w:val="24"/>
        </w:rPr>
        <w:t xml:space="preserve">signal </w:t>
      </w:r>
      <w:r w:rsidR="00BD5FCF">
        <w:rPr>
          <w:sz w:val="24"/>
          <w:szCs w:val="24"/>
        </w:rPr>
        <w:t xml:space="preserve">comes from the </w:t>
      </w:r>
      <w:proofErr w:type="spellStart"/>
      <w:r w:rsidR="00BD5FCF">
        <w:rPr>
          <w:sz w:val="24"/>
          <w:szCs w:val="24"/>
        </w:rPr>
        <w:t>Half_sec_timer</w:t>
      </w:r>
      <w:proofErr w:type="spellEnd"/>
      <w:r w:rsidR="00BD5FCF">
        <w:rPr>
          <w:sz w:val="24"/>
          <w:szCs w:val="24"/>
        </w:rPr>
        <w:t xml:space="preserve"> module </w:t>
      </w:r>
      <w:r w:rsidR="00E9080B">
        <w:rPr>
          <w:sz w:val="24"/>
          <w:szCs w:val="24"/>
        </w:rPr>
        <w:t>which is a high pulse for every half second</w:t>
      </w:r>
      <w:r w:rsidR="00480FF1">
        <w:rPr>
          <w:sz w:val="24"/>
          <w:szCs w:val="24"/>
        </w:rPr>
        <w:t>.</w:t>
      </w:r>
    </w:p>
    <w:p w14:paraId="470FA738" w14:textId="7286B731" w:rsidR="00480FF1" w:rsidRPr="00A56C0D" w:rsidRDefault="002C1381" w:rsidP="005A153B">
      <w:pPr>
        <w:pStyle w:val="ListParagraph"/>
        <w:numPr>
          <w:ilvl w:val="0"/>
          <w:numId w:val="37"/>
        </w:numPr>
        <w:jc w:val="both"/>
        <w:rPr>
          <w:b/>
          <w:sz w:val="24"/>
          <w:szCs w:val="24"/>
        </w:rPr>
      </w:pPr>
      <w:r>
        <w:rPr>
          <w:sz w:val="24"/>
          <w:szCs w:val="24"/>
        </w:rPr>
        <w:t xml:space="preserve">The </w:t>
      </w:r>
      <w:proofErr w:type="spellStart"/>
      <w:r w:rsidR="00410770">
        <w:rPr>
          <w:sz w:val="24"/>
          <w:szCs w:val="24"/>
        </w:rPr>
        <w:t>outputbits</w:t>
      </w:r>
      <w:proofErr w:type="spellEnd"/>
      <w:r w:rsidR="00410770">
        <w:rPr>
          <w:sz w:val="24"/>
          <w:szCs w:val="24"/>
        </w:rPr>
        <w:t xml:space="preserve"> </w:t>
      </w:r>
      <w:r w:rsidR="002614DD">
        <w:rPr>
          <w:sz w:val="24"/>
          <w:szCs w:val="24"/>
        </w:rPr>
        <w:t xml:space="preserve">bus </w:t>
      </w:r>
      <w:r w:rsidR="008E0A2B">
        <w:rPr>
          <w:sz w:val="24"/>
          <w:szCs w:val="24"/>
        </w:rPr>
        <w:t xml:space="preserve">turns high and low for </w:t>
      </w:r>
      <w:r w:rsidR="00C34FF0">
        <w:rPr>
          <w:sz w:val="24"/>
          <w:szCs w:val="24"/>
        </w:rPr>
        <w:t>each</w:t>
      </w:r>
      <w:r>
        <w:rPr>
          <w:sz w:val="24"/>
          <w:szCs w:val="24"/>
        </w:rPr>
        <w:t xml:space="preserve"> </w:t>
      </w:r>
      <w:r w:rsidR="00C34FF0">
        <w:rPr>
          <w:sz w:val="24"/>
          <w:szCs w:val="24"/>
        </w:rPr>
        <w:t xml:space="preserve">of the </w:t>
      </w:r>
      <w:proofErr w:type="gramStart"/>
      <w:r>
        <w:rPr>
          <w:sz w:val="24"/>
          <w:szCs w:val="24"/>
        </w:rPr>
        <w:t>6  pulses</w:t>
      </w:r>
      <w:proofErr w:type="gramEnd"/>
      <w:r w:rsidR="00357DD3">
        <w:rPr>
          <w:sz w:val="24"/>
          <w:szCs w:val="24"/>
        </w:rPr>
        <w:t xml:space="preserve"> </w:t>
      </w:r>
      <w:r w:rsidR="00C34FF0">
        <w:rPr>
          <w:sz w:val="24"/>
          <w:szCs w:val="24"/>
        </w:rPr>
        <w:t xml:space="preserve">of timer signal and are connected to </w:t>
      </w:r>
      <w:r w:rsidR="00604ACE">
        <w:rPr>
          <w:sz w:val="24"/>
          <w:szCs w:val="24"/>
        </w:rPr>
        <w:t>the LEDs on the board through a 10 bit mux.</w:t>
      </w:r>
    </w:p>
    <w:p w14:paraId="7A906254" w14:textId="1B397B3E" w:rsidR="00A56C0D" w:rsidRPr="00744D42" w:rsidRDefault="00A56C0D" w:rsidP="005A153B">
      <w:pPr>
        <w:pStyle w:val="ListParagraph"/>
        <w:numPr>
          <w:ilvl w:val="0"/>
          <w:numId w:val="37"/>
        </w:numPr>
        <w:jc w:val="both"/>
        <w:rPr>
          <w:b/>
          <w:sz w:val="24"/>
          <w:szCs w:val="24"/>
        </w:rPr>
      </w:pPr>
      <w:proofErr w:type="spellStart"/>
      <w:r>
        <w:rPr>
          <w:sz w:val="24"/>
          <w:szCs w:val="24"/>
        </w:rPr>
        <w:t>Clk</w:t>
      </w:r>
      <w:proofErr w:type="spellEnd"/>
      <w:r>
        <w:rPr>
          <w:sz w:val="24"/>
          <w:szCs w:val="24"/>
        </w:rPr>
        <w:t xml:space="preserve">, </w:t>
      </w:r>
      <w:proofErr w:type="spellStart"/>
      <w:r>
        <w:rPr>
          <w:sz w:val="24"/>
          <w:szCs w:val="24"/>
        </w:rPr>
        <w:t>rst</w:t>
      </w:r>
      <w:proofErr w:type="spellEnd"/>
      <w:r>
        <w:rPr>
          <w:sz w:val="24"/>
          <w:szCs w:val="24"/>
        </w:rPr>
        <w:t xml:space="preserve"> and clock and reset signals respectively.</w:t>
      </w:r>
    </w:p>
    <w:p w14:paraId="7B3E29CD" w14:textId="77777777" w:rsidR="00744D42" w:rsidRDefault="00744D42" w:rsidP="00744D42">
      <w:pPr>
        <w:jc w:val="both"/>
        <w:rPr>
          <w:b/>
          <w:sz w:val="24"/>
          <w:szCs w:val="24"/>
        </w:rPr>
      </w:pPr>
    </w:p>
    <w:p w14:paraId="7FE2A594" w14:textId="77777777" w:rsidR="00744D42" w:rsidRPr="00744D42" w:rsidRDefault="00744D42" w:rsidP="00744D42">
      <w:pPr>
        <w:jc w:val="both"/>
        <w:rPr>
          <w:b/>
          <w:sz w:val="24"/>
          <w:szCs w:val="24"/>
        </w:rPr>
      </w:pPr>
    </w:p>
    <w:p w14:paraId="2496E822" w14:textId="77777777" w:rsidR="79CADF85" w:rsidRDefault="79CADF85" w:rsidP="79CADF85">
      <w:pPr>
        <w:rPr>
          <w:rFonts w:ascii="Arial" w:hAnsi="Arial" w:cs="Arial"/>
          <w:b/>
          <w:sz w:val="24"/>
          <w:szCs w:val="24"/>
        </w:rPr>
      </w:pPr>
      <w:r w:rsidRPr="013372A8">
        <w:rPr>
          <w:rFonts w:ascii="Arial" w:hAnsi="Arial" w:cs="Arial"/>
          <w:b/>
          <w:sz w:val="24"/>
          <w:szCs w:val="24"/>
        </w:rPr>
        <w:t>1.3 Simulation Results</w:t>
      </w:r>
    </w:p>
    <w:p w14:paraId="0C9D0184" w14:textId="7CF0C0E4" w:rsidR="1840FF6C" w:rsidRDefault="56890836" w:rsidP="1840FF6C">
      <w:pPr>
        <w:rPr>
          <w:rFonts w:ascii="Arial" w:hAnsi="Arial" w:cs="Arial"/>
          <w:b/>
          <w:sz w:val="24"/>
          <w:szCs w:val="24"/>
        </w:rPr>
      </w:pPr>
      <w:r w:rsidRPr="0862BB07">
        <w:rPr>
          <w:rFonts w:ascii="Arial" w:hAnsi="Arial" w:cs="Arial"/>
          <w:b/>
        </w:rPr>
        <w:t xml:space="preserve"> </w:t>
      </w:r>
      <w:proofErr w:type="spellStart"/>
      <w:r w:rsidRPr="0862BB07">
        <w:rPr>
          <w:rFonts w:ascii="Arial" w:hAnsi="Arial" w:cs="Arial"/>
          <w:b/>
        </w:rPr>
        <w:t>Score_Tracking</w:t>
      </w:r>
      <w:proofErr w:type="spellEnd"/>
      <w:r w:rsidR="0862BB07" w:rsidRPr="0862BB07">
        <w:rPr>
          <w:rFonts w:ascii="Arial" w:hAnsi="Arial" w:cs="Arial"/>
          <w:b/>
          <w:bCs/>
        </w:rPr>
        <w:t>:</w:t>
      </w:r>
    </w:p>
    <w:p w14:paraId="594B3AD0" w14:textId="0907DFE0" w:rsidR="1CF61E2E" w:rsidRDefault="1CF61E2E" w:rsidP="1CF61E2E">
      <w:r>
        <w:rPr>
          <w:noProof/>
        </w:rPr>
        <w:drawing>
          <wp:inline distT="0" distB="0" distL="0" distR="0" wp14:anchorId="58E5D67E" wp14:editId="1AF03E69">
            <wp:extent cx="6589505" cy="2618469"/>
            <wp:effectExtent l="0" t="0" r="0" b="0"/>
            <wp:docPr id="1488566291" name="Picture 148856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589505" cy="2618469"/>
                    </a:xfrm>
                    <a:prstGeom prst="rect">
                      <a:avLst/>
                    </a:prstGeom>
                  </pic:spPr>
                </pic:pic>
              </a:graphicData>
            </a:graphic>
          </wp:inline>
        </w:drawing>
      </w:r>
    </w:p>
    <w:p w14:paraId="7F663E3B" w14:textId="33AD6BFA" w:rsidR="4CE9165C" w:rsidRDefault="1EB92A95" w:rsidP="4CE9165C">
      <w:pPr>
        <w:rPr>
          <w:b/>
        </w:rPr>
      </w:pPr>
      <w:proofErr w:type="spellStart"/>
      <w:r w:rsidRPr="18F8E6EB">
        <w:rPr>
          <w:b/>
        </w:rPr>
        <w:t>Scoretrack</w:t>
      </w:r>
      <w:proofErr w:type="spellEnd"/>
      <w:r w:rsidRPr="18F8E6EB">
        <w:rPr>
          <w:b/>
        </w:rPr>
        <w:t>:</w:t>
      </w:r>
    </w:p>
    <w:p w14:paraId="0FB451AF" w14:textId="5EDA6A69" w:rsidR="63C90E26" w:rsidRDefault="63C90E26" w:rsidP="63C90E26"/>
    <w:p w14:paraId="60FF6D29" w14:textId="5856C531" w:rsidR="6BCB9C08" w:rsidRDefault="5017CD79" w:rsidP="6BCB9C08">
      <w:r>
        <w:rPr>
          <w:noProof/>
        </w:rPr>
        <w:drawing>
          <wp:inline distT="0" distB="0" distL="0" distR="0" wp14:anchorId="25326CB4" wp14:editId="0850250B">
            <wp:extent cx="6296158" cy="2301176"/>
            <wp:effectExtent l="0" t="0" r="0" b="0"/>
            <wp:docPr id="1136144159" name="Picture 113614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96158" cy="2301176"/>
                    </a:xfrm>
                    <a:prstGeom prst="rect">
                      <a:avLst/>
                    </a:prstGeom>
                  </pic:spPr>
                </pic:pic>
              </a:graphicData>
            </a:graphic>
          </wp:inline>
        </w:drawing>
      </w:r>
    </w:p>
    <w:p w14:paraId="6918C4AB" w14:textId="118BFE52" w:rsidR="63C90E26" w:rsidRDefault="63C90E26" w:rsidP="63C90E26">
      <w:pPr>
        <w:rPr>
          <w:b/>
        </w:rPr>
      </w:pPr>
      <w:proofErr w:type="spellStart"/>
      <w:r w:rsidRPr="7630BEC1">
        <w:rPr>
          <w:b/>
        </w:rPr>
        <w:t>Reconfig</w:t>
      </w:r>
      <w:r w:rsidR="5A9484F8" w:rsidRPr="7630BEC1">
        <w:rPr>
          <w:b/>
        </w:rPr>
        <w:t>_Timer</w:t>
      </w:r>
      <w:proofErr w:type="spellEnd"/>
      <w:r w:rsidR="01A1D0AC" w:rsidRPr="7630BEC1">
        <w:rPr>
          <w:b/>
        </w:rPr>
        <w:t>:</w:t>
      </w:r>
    </w:p>
    <w:p w14:paraId="085BA0D8" w14:textId="5EE29527" w:rsidR="6BCB9C08" w:rsidRDefault="75BEFD21" w:rsidP="6BCB9C08">
      <w:r>
        <w:rPr>
          <w:noProof/>
        </w:rPr>
        <w:drawing>
          <wp:inline distT="0" distB="0" distL="0" distR="0" wp14:anchorId="620FC9D7" wp14:editId="660CF300">
            <wp:extent cx="5943600" cy="2367731"/>
            <wp:effectExtent l="0" t="0" r="0" b="0"/>
            <wp:docPr id="1944131435" name="Picture 194413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67731"/>
                    </a:xfrm>
                    <a:prstGeom prst="rect">
                      <a:avLst/>
                    </a:prstGeom>
                  </pic:spPr>
                </pic:pic>
              </a:graphicData>
            </a:graphic>
          </wp:inline>
        </w:drawing>
      </w:r>
    </w:p>
    <w:p w14:paraId="62C34205" w14:textId="49EAABE9" w:rsidR="66869B1B" w:rsidRDefault="0A90CB73" w:rsidP="66869B1B">
      <w:pPr>
        <w:rPr>
          <w:b/>
        </w:rPr>
      </w:pPr>
      <w:proofErr w:type="spellStart"/>
      <w:r w:rsidRPr="01A1D0AC">
        <w:rPr>
          <w:b/>
        </w:rPr>
        <w:t>Gamecontroller</w:t>
      </w:r>
      <w:proofErr w:type="spellEnd"/>
      <w:r w:rsidRPr="01A1D0AC">
        <w:rPr>
          <w:b/>
        </w:rPr>
        <w:t>:</w:t>
      </w:r>
    </w:p>
    <w:p w14:paraId="713C28A4" w14:textId="7D16DE41" w:rsidR="5B3C6090" w:rsidRDefault="4D821402" w:rsidP="5B3C6090">
      <w:r>
        <w:rPr>
          <w:noProof/>
        </w:rPr>
        <w:drawing>
          <wp:inline distT="0" distB="0" distL="0" distR="0" wp14:anchorId="00EDB7B7" wp14:editId="5C3AC81D">
            <wp:extent cx="6487732" cy="2595344"/>
            <wp:effectExtent l="0" t="0" r="0" b="0"/>
            <wp:docPr id="1530807044" name="Picture 153080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487732" cy="2595344"/>
                    </a:xfrm>
                    <a:prstGeom prst="rect">
                      <a:avLst/>
                    </a:prstGeom>
                  </pic:spPr>
                </pic:pic>
              </a:graphicData>
            </a:graphic>
          </wp:inline>
        </w:drawing>
      </w:r>
    </w:p>
    <w:p w14:paraId="66BDB573" w14:textId="3782423A" w:rsidR="5B3C6090" w:rsidRDefault="30A06E6F" w:rsidP="5B3C6090">
      <w:pPr>
        <w:rPr>
          <w:b/>
        </w:rPr>
      </w:pPr>
      <w:proofErr w:type="spellStart"/>
      <w:r w:rsidRPr="60191FFF">
        <w:rPr>
          <w:b/>
        </w:rPr>
        <w:t>LEDblink</w:t>
      </w:r>
      <w:proofErr w:type="spellEnd"/>
      <w:r w:rsidRPr="60191FFF">
        <w:rPr>
          <w:b/>
        </w:rPr>
        <w:t>:</w:t>
      </w:r>
    </w:p>
    <w:p w14:paraId="73DDEA32" w14:textId="2C90E0F0" w:rsidR="013372A8" w:rsidRDefault="4596E815" w:rsidP="013372A8">
      <w:pPr>
        <w:rPr>
          <w:rFonts w:ascii="Arial" w:hAnsi="Arial" w:cs="Arial"/>
          <w:b/>
          <w:bCs/>
          <w:sz w:val="24"/>
          <w:szCs w:val="24"/>
        </w:rPr>
      </w:pPr>
      <w:r>
        <w:rPr>
          <w:noProof/>
        </w:rPr>
        <w:drawing>
          <wp:inline distT="0" distB="0" distL="0" distR="0" wp14:anchorId="2B87DEA1" wp14:editId="64C0E7E3">
            <wp:extent cx="6403918" cy="3198006"/>
            <wp:effectExtent l="0" t="0" r="0" b="0"/>
            <wp:docPr id="691608782" name="Picture 69160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403918" cy="3198006"/>
                    </a:xfrm>
                    <a:prstGeom prst="rect">
                      <a:avLst/>
                    </a:prstGeom>
                  </pic:spPr>
                </pic:pic>
              </a:graphicData>
            </a:graphic>
          </wp:inline>
        </w:drawing>
      </w:r>
    </w:p>
    <w:p w14:paraId="3F409195" w14:textId="1B8EF16D" w:rsidR="2025D265" w:rsidRDefault="2025D265" w:rsidP="79CADF85">
      <w:pPr>
        <w:jc w:val="both"/>
        <w:rPr>
          <w:b/>
          <w:bCs/>
          <w:sz w:val="24"/>
          <w:szCs w:val="24"/>
        </w:rPr>
      </w:pPr>
    </w:p>
    <w:p w14:paraId="5C29A247" w14:textId="77777777" w:rsidR="0009331F" w:rsidRDefault="0009331F" w:rsidP="0009331F">
      <w:pPr>
        <w:pStyle w:val="ListParagraph"/>
        <w:ind w:left="1440"/>
        <w:jc w:val="both"/>
        <w:rPr>
          <w:bCs/>
          <w:sz w:val="24"/>
          <w:szCs w:val="24"/>
        </w:rPr>
      </w:pPr>
    </w:p>
    <w:p w14:paraId="671B2CCC" w14:textId="36F7E5E3" w:rsidR="006134C2" w:rsidRDefault="4839E14F" w:rsidP="4839E14F">
      <w:pPr>
        <w:spacing w:after="0"/>
        <w:rPr>
          <w:b/>
          <w:bCs/>
          <w:sz w:val="28"/>
          <w:szCs w:val="28"/>
        </w:rPr>
      </w:pPr>
      <w:r w:rsidRPr="4839E14F">
        <w:rPr>
          <w:b/>
          <w:bCs/>
          <w:sz w:val="28"/>
          <w:szCs w:val="28"/>
        </w:rPr>
        <w:t>1.4) Conclusion:</w:t>
      </w:r>
    </w:p>
    <w:p w14:paraId="2439DC6C" w14:textId="2B1FFE51" w:rsidR="4839E14F" w:rsidRDefault="710646F7" w:rsidP="4839E14F">
      <w:pPr>
        <w:spacing w:after="0"/>
        <w:rPr>
          <w:sz w:val="24"/>
          <w:szCs w:val="24"/>
        </w:rPr>
      </w:pPr>
      <w:r w:rsidRPr="710646F7">
        <w:rPr>
          <w:b/>
          <w:bCs/>
          <w:sz w:val="28"/>
          <w:szCs w:val="28"/>
        </w:rPr>
        <w:t xml:space="preserve"> </w:t>
      </w:r>
      <w:r w:rsidRPr="710646F7">
        <w:rPr>
          <w:sz w:val="24"/>
          <w:szCs w:val="24"/>
        </w:rPr>
        <w:t xml:space="preserve"> We successfully completed the project with features like multiuser authentication, displaying global winner score, global winner id, personal best </w:t>
      </w:r>
      <w:proofErr w:type="gramStart"/>
      <w:r w:rsidRPr="710646F7">
        <w:rPr>
          <w:sz w:val="24"/>
          <w:szCs w:val="24"/>
        </w:rPr>
        <w:t>and also</w:t>
      </w:r>
      <w:proofErr w:type="gramEnd"/>
      <w:r w:rsidRPr="710646F7">
        <w:rPr>
          <w:sz w:val="24"/>
          <w:szCs w:val="24"/>
        </w:rPr>
        <w:t xml:space="preserve"> the score of the player when they lost or won the game. We wanted to implement some more features in the game like in between the levels, having display of pass or lost, at the start of the game, display of the game name.  </w:t>
      </w:r>
    </w:p>
    <w:p w14:paraId="63B61258" w14:textId="31EF1D37" w:rsidR="4839E14F" w:rsidRDefault="4839E14F" w:rsidP="4839E14F">
      <w:pPr>
        <w:spacing w:after="0"/>
        <w:rPr>
          <w:b/>
          <w:bCs/>
          <w:sz w:val="28"/>
          <w:szCs w:val="28"/>
          <w:u w:val="single"/>
        </w:rPr>
      </w:pPr>
    </w:p>
    <w:p w14:paraId="63184B6C" w14:textId="3F7247A0" w:rsidR="710646F7" w:rsidRDefault="710646F7" w:rsidP="710646F7">
      <w:pPr>
        <w:spacing w:after="0"/>
        <w:rPr>
          <w:b/>
          <w:bCs/>
          <w:sz w:val="28"/>
          <w:szCs w:val="28"/>
          <w:u w:val="single"/>
        </w:rPr>
      </w:pPr>
    </w:p>
    <w:p w14:paraId="632D617C" w14:textId="10D252A0" w:rsidR="710646F7" w:rsidRDefault="710646F7" w:rsidP="710646F7">
      <w:pPr>
        <w:spacing w:after="0"/>
        <w:rPr>
          <w:b/>
          <w:bCs/>
          <w:sz w:val="28"/>
          <w:szCs w:val="28"/>
          <w:u w:val="single"/>
        </w:rPr>
      </w:pPr>
    </w:p>
    <w:p w14:paraId="5B5AD414" w14:textId="311D8257" w:rsidR="710646F7" w:rsidRDefault="710646F7" w:rsidP="710646F7">
      <w:pPr>
        <w:spacing w:after="0"/>
        <w:rPr>
          <w:b/>
          <w:bCs/>
          <w:sz w:val="28"/>
          <w:szCs w:val="28"/>
          <w:u w:val="single"/>
        </w:rPr>
      </w:pPr>
    </w:p>
    <w:p w14:paraId="7A75EF5F" w14:textId="68D01CE2" w:rsidR="710646F7" w:rsidRDefault="710646F7" w:rsidP="710646F7">
      <w:pPr>
        <w:spacing w:after="0"/>
        <w:rPr>
          <w:b/>
          <w:bCs/>
          <w:sz w:val="28"/>
          <w:szCs w:val="28"/>
          <w:u w:val="single"/>
        </w:rPr>
      </w:pPr>
    </w:p>
    <w:p w14:paraId="4C37105B" w14:textId="69026F9C" w:rsidR="710646F7" w:rsidRDefault="710646F7" w:rsidP="710646F7">
      <w:pPr>
        <w:spacing w:after="0"/>
        <w:rPr>
          <w:b/>
          <w:bCs/>
          <w:sz w:val="28"/>
          <w:szCs w:val="28"/>
          <w:u w:val="single"/>
        </w:rPr>
      </w:pPr>
    </w:p>
    <w:p w14:paraId="7BB660DD" w14:textId="03FA3748" w:rsidR="710646F7" w:rsidRDefault="710646F7" w:rsidP="710646F7">
      <w:pPr>
        <w:spacing w:after="0"/>
        <w:rPr>
          <w:b/>
          <w:bCs/>
          <w:sz w:val="28"/>
          <w:szCs w:val="28"/>
          <w:u w:val="single"/>
        </w:rPr>
      </w:pPr>
    </w:p>
    <w:p w14:paraId="0554CBBE" w14:textId="24FB3EA4" w:rsidR="710646F7" w:rsidRDefault="710646F7" w:rsidP="710646F7">
      <w:pPr>
        <w:spacing w:after="0"/>
        <w:rPr>
          <w:b/>
          <w:bCs/>
          <w:sz w:val="28"/>
          <w:szCs w:val="28"/>
          <w:u w:val="single"/>
        </w:rPr>
      </w:pPr>
    </w:p>
    <w:p w14:paraId="564B09A2" w14:textId="53D24633" w:rsidR="710646F7" w:rsidRDefault="710646F7" w:rsidP="710646F7">
      <w:pPr>
        <w:spacing w:after="0"/>
        <w:rPr>
          <w:b/>
          <w:bCs/>
          <w:sz w:val="28"/>
          <w:szCs w:val="28"/>
          <w:u w:val="single"/>
        </w:rPr>
      </w:pPr>
    </w:p>
    <w:p w14:paraId="65B1E898" w14:textId="6D3A8E97" w:rsidR="710646F7" w:rsidRDefault="710646F7" w:rsidP="710646F7">
      <w:pPr>
        <w:spacing w:after="0"/>
        <w:rPr>
          <w:b/>
          <w:bCs/>
          <w:sz w:val="28"/>
          <w:szCs w:val="28"/>
          <w:u w:val="single"/>
        </w:rPr>
      </w:pPr>
    </w:p>
    <w:p w14:paraId="06ADD309" w14:textId="3CC5A0D0" w:rsidR="710646F7" w:rsidRDefault="710646F7" w:rsidP="710646F7">
      <w:pPr>
        <w:spacing w:after="0"/>
        <w:rPr>
          <w:b/>
          <w:bCs/>
          <w:sz w:val="28"/>
          <w:szCs w:val="28"/>
          <w:u w:val="single"/>
        </w:rPr>
      </w:pPr>
    </w:p>
    <w:p w14:paraId="734AB55B" w14:textId="77777777" w:rsidR="00744D42" w:rsidRDefault="00744D42" w:rsidP="710646F7">
      <w:pPr>
        <w:spacing w:after="0"/>
        <w:rPr>
          <w:b/>
          <w:bCs/>
          <w:sz w:val="28"/>
          <w:szCs w:val="28"/>
          <w:u w:val="single"/>
        </w:rPr>
      </w:pPr>
    </w:p>
    <w:p w14:paraId="1C345EA5" w14:textId="77777777" w:rsidR="00744D42" w:rsidRDefault="00744D42" w:rsidP="710646F7">
      <w:pPr>
        <w:spacing w:after="0"/>
        <w:rPr>
          <w:b/>
          <w:bCs/>
          <w:sz w:val="28"/>
          <w:szCs w:val="28"/>
          <w:u w:val="single"/>
        </w:rPr>
      </w:pPr>
    </w:p>
    <w:p w14:paraId="5E14B91C" w14:textId="0BC5ED4E" w:rsidR="00897D5E" w:rsidRPr="001C6AE6" w:rsidRDefault="4839E14F" w:rsidP="4839E14F">
      <w:pPr>
        <w:spacing w:after="0"/>
        <w:rPr>
          <w:b/>
          <w:bCs/>
          <w:sz w:val="28"/>
          <w:szCs w:val="28"/>
        </w:rPr>
      </w:pPr>
      <w:r w:rsidRPr="4839E14F">
        <w:rPr>
          <w:b/>
          <w:bCs/>
          <w:sz w:val="28"/>
          <w:szCs w:val="28"/>
        </w:rPr>
        <w:t>1.5) Appendix</w:t>
      </w:r>
    </w:p>
    <w:p w14:paraId="3CE03D39" w14:textId="77777777" w:rsidR="001C6AE6" w:rsidRDefault="001C6AE6" w:rsidP="0009331F">
      <w:pPr>
        <w:rPr>
          <w:b/>
          <w:bCs/>
          <w:sz w:val="24"/>
          <w:szCs w:val="24"/>
        </w:rPr>
      </w:pPr>
    </w:p>
    <w:p w14:paraId="0D363906" w14:textId="65F2BA6F" w:rsidR="00DB1421" w:rsidRDefault="00DB1421" w:rsidP="006134C2">
      <w:pPr>
        <w:jc w:val="both"/>
        <w:rPr>
          <w:b/>
          <w:bCs/>
          <w:sz w:val="24"/>
          <w:szCs w:val="24"/>
        </w:rPr>
      </w:pPr>
      <w:r>
        <w:rPr>
          <w:b/>
          <w:bCs/>
          <w:sz w:val="24"/>
          <w:szCs w:val="24"/>
        </w:rPr>
        <w:t>Verilog Modules:</w:t>
      </w:r>
    </w:p>
    <w:p w14:paraId="54144142" w14:textId="37119B4A" w:rsidR="00897D5E" w:rsidRPr="00DB1421" w:rsidRDefault="00DB1421" w:rsidP="006134C2">
      <w:pPr>
        <w:pStyle w:val="ListParagraph"/>
        <w:numPr>
          <w:ilvl w:val="0"/>
          <w:numId w:val="38"/>
        </w:numPr>
        <w:jc w:val="both"/>
        <w:rPr>
          <w:b/>
          <w:sz w:val="24"/>
          <w:szCs w:val="24"/>
        </w:rPr>
      </w:pPr>
      <w:proofErr w:type="spellStart"/>
      <w:r w:rsidRPr="00DB1421">
        <w:rPr>
          <w:b/>
          <w:bCs/>
          <w:sz w:val="24"/>
          <w:szCs w:val="24"/>
        </w:rPr>
        <w:t>f</w:t>
      </w:r>
      <w:r w:rsidR="00416116" w:rsidRPr="00DB1421">
        <w:rPr>
          <w:b/>
          <w:bCs/>
          <w:sz w:val="24"/>
          <w:szCs w:val="24"/>
        </w:rPr>
        <w:t>inalproject_TheLastOfUs</w:t>
      </w:r>
      <w:proofErr w:type="spellEnd"/>
      <w:r w:rsidR="00416116" w:rsidRPr="00DB1421">
        <w:rPr>
          <w:b/>
          <w:bCs/>
          <w:sz w:val="24"/>
          <w:szCs w:val="24"/>
        </w:rPr>
        <w:t>:</w:t>
      </w:r>
    </w:p>
    <w:p w14:paraId="1824DD57" w14:textId="7EAC4799" w:rsidR="00D01F3D" w:rsidRDefault="00205526" w:rsidP="00D01F3D">
      <w:pPr>
        <w:spacing w:after="0"/>
        <w:jc w:val="center"/>
        <w:rPr>
          <w:b/>
          <w:bCs/>
          <w:sz w:val="24"/>
          <w:szCs w:val="24"/>
          <w:u w:val="single"/>
        </w:rPr>
      </w:pPr>
      <w:r>
        <w:rPr>
          <w:noProof/>
        </w:rPr>
        <w:drawing>
          <wp:anchor distT="0" distB="0" distL="114300" distR="114300" simplePos="0" relativeHeight="251658257" behindDoc="1" locked="0" layoutInCell="1" allowOverlap="1" wp14:anchorId="62C3B882" wp14:editId="6A9F0512">
            <wp:simplePos x="0" y="0"/>
            <wp:positionH relativeFrom="column">
              <wp:posOffset>-428625</wp:posOffset>
            </wp:positionH>
            <wp:positionV relativeFrom="paragraph">
              <wp:posOffset>267335</wp:posOffset>
            </wp:positionV>
            <wp:extent cx="6860540" cy="4200525"/>
            <wp:effectExtent l="0" t="0" r="0" b="9525"/>
            <wp:wrapTight wrapText="bothSides">
              <wp:wrapPolygon edited="0">
                <wp:start x="0" y="0"/>
                <wp:lineTo x="0" y="21551"/>
                <wp:lineTo x="21532" y="21551"/>
                <wp:lineTo x="21532" y="0"/>
                <wp:lineTo x="0" y="0"/>
              </wp:wrapPolygon>
            </wp:wrapTight>
            <wp:docPr id="493536465" name="Picture 4935364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60540" cy="4200525"/>
                    </a:xfrm>
                    <a:prstGeom prst="rect">
                      <a:avLst/>
                    </a:prstGeom>
                  </pic:spPr>
                </pic:pic>
              </a:graphicData>
            </a:graphic>
            <wp14:sizeRelH relativeFrom="margin">
              <wp14:pctWidth>0</wp14:pctWidth>
            </wp14:sizeRelH>
            <wp14:sizeRelV relativeFrom="margin">
              <wp14:pctHeight>0</wp14:pctHeight>
            </wp14:sizeRelV>
          </wp:anchor>
        </w:drawing>
      </w:r>
    </w:p>
    <w:p w14:paraId="536CF27E" w14:textId="1140E3F8" w:rsidR="00D01F3D" w:rsidRPr="00F20E2E" w:rsidRDefault="00D01F3D" w:rsidP="00D01F3D">
      <w:pPr>
        <w:spacing w:after="0"/>
        <w:jc w:val="center"/>
        <w:rPr>
          <w:b/>
          <w:bCs/>
          <w:sz w:val="24"/>
          <w:szCs w:val="24"/>
          <w:u w:val="single"/>
        </w:rPr>
      </w:pPr>
    </w:p>
    <w:p w14:paraId="149A7AB8" w14:textId="0C7251DE" w:rsidR="00897D5E" w:rsidRDefault="00897D5E" w:rsidP="00D01F3D">
      <w:pPr>
        <w:ind w:left="720"/>
        <w:jc w:val="both"/>
      </w:pPr>
    </w:p>
    <w:p w14:paraId="0E062F1B" w14:textId="25841DC5" w:rsidR="00897D5E" w:rsidRDefault="00897D5E" w:rsidP="00D01F3D">
      <w:pPr>
        <w:ind w:left="720"/>
        <w:jc w:val="both"/>
      </w:pPr>
    </w:p>
    <w:p w14:paraId="189EE78D" w14:textId="441CC3B9" w:rsidR="00897D5E" w:rsidRDefault="00897D5E" w:rsidP="00D01F3D">
      <w:pPr>
        <w:ind w:left="720"/>
        <w:jc w:val="both"/>
      </w:pPr>
    </w:p>
    <w:p w14:paraId="444A6DFC" w14:textId="77777777" w:rsidR="00DA6422" w:rsidRDefault="00DA6422" w:rsidP="00D01F3D">
      <w:pPr>
        <w:ind w:left="720"/>
        <w:jc w:val="both"/>
      </w:pPr>
    </w:p>
    <w:p w14:paraId="7620D16E" w14:textId="77777777" w:rsidR="00DA6422" w:rsidRDefault="00DA6422" w:rsidP="00D01F3D">
      <w:pPr>
        <w:ind w:left="720"/>
        <w:jc w:val="both"/>
      </w:pPr>
    </w:p>
    <w:p w14:paraId="3B5CA35F" w14:textId="77777777" w:rsidR="00DA6422" w:rsidRDefault="00DA6422" w:rsidP="00D01F3D">
      <w:pPr>
        <w:ind w:left="720"/>
        <w:jc w:val="both"/>
      </w:pPr>
    </w:p>
    <w:p w14:paraId="159EAF00" w14:textId="77777777" w:rsidR="00DA6422" w:rsidRDefault="00DA6422" w:rsidP="00D01F3D">
      <w:pPr>
        <w:ind w:left="720"/>
        <w:jc w:val="both"/>
      </w:pPr>
    </w:p>
    <w:p w14:paraId="04FB7245" w14:textId="39E2DD5B" w:rsidR="00DA6422" w:rsidRDefault="00DA6422" w:rsidP="00D01F3D">
      <w:pPr>
        <w:ind w:left="720"/>
        <w:jc w:val="both"/>
      </w:pPr>
    </w:p>
    <w:p w14:paraId="245D24E4" w14:textId="3959F453" w:rsidR="00D731F2" w:rsidRDefault="004B3413" w:rsidP="004B3413">
      <w:pPr>
        <w:ind w:left="720"/>
        <w:jc w:val="both"/>
      </w:pPr>
      <w:r w:rsidRPr="00897D5E">
        <w:rPr>
          <w:noProof/>
        </w:rPr>
        <w:drawing>
          <wp:anchor distT="0" distB="0" distL="114300" distR="114300" simplePos="0" relativeHeight="251658260" behindDoc="1" locked="0" layoutInCell="1" allowOverlap="1" wp14:anchorId="4117A2D5" wp14:editId="2A895F7A">
            <wp:simplePos x="0" y="0"/>
            <wp:positionH relativeFrom="margin">
              <wp:posOffset>-257175</wp:posOffset>
            </wp:positionH>
            <wp:positionV relativeFrom="paragraph">
              <wp:posOffset>5010150</wp:posOffset>
            </wp:positionV>
            <wp:extent cx="6480175" cy="3000375"/>
            <wp:effectExtent l="0" t="0" r="0" b="9525"/>
            <wp:wrapTight wrapText="bothSides">
              <wp:wrapPolygon edited="0">
                <wp:start x="0" y="0"/>
                <wp:lineTo x="0" y="21531"/>
                <wp:lineTo x="21526" y="21531"/>
                <wp:lineTo x="21526" y="0"/>
                <wp:lineTo x="0" y="0"/>
              </wp:wrapPolygon>
            </wp:wrapTight>
            <wp:docPr id="1545935231" name="Picture 15459352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5231" name="Picture 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175" cy="3000375"/>
                    </a:xfrm>
                    <a:prstGeom prst="rect">
                      <a:avLst/>
                    </a:prstGeom>
                  </pic:spPr>
                </pic:pic>
              </a:graphicData>
            </a:graphic>
            <wp14:sizeRelH relativeFrom="margin">
              <wp14:pctWidth>0</wp14:pctWidth>
            </wp14:sizeRelH>
            <wp14:sizeRelV relativeFrom="margin">
              <wp14:pctHeight>0</wp14:pctHeight>
            </wp14:sizeRelV>
          </wp:anchor>
        </w:drawing>
      </w:r>
      <w:r w:rsidR="00DA6422" w:rsidRPr="00897D5E">
        <w:rPr>
          <w:noProof/>
        </w:rPr>
        <w:drawing>
          <wp:anchor distT="0" distB="0" distL="114300" distR="114300" simplePos="0" relativeHeight="251658258" behindDoc="1" locked="0" layoutInCell="1" allowOverlap="1" wp14:anchorId="4D1DB80C" wp14:editId="2AE5E894">
            <wp:simplePos x="0" y="0"/>
            <wp:positionH relativeFrom="margin">
              <wp:posOffset>-276225</wp:posOffset>
            </wp:positionH>
            <wp:positionV relativeFrom="paragraph">
              <wp:posOffset>0</wp:posOffset>
            </wp:positionV>
            <wp:extent cx="6505575" cy="4486275"/>
            <wp:effectExtent l="0" t="0" r="9525" b="9525"/>
            <wp:wrapTight wrapText="bothSides">
              <wp:wrapPolygon edited="0">
                <wp:start x="0" y="0"/>
                <wp:lineTo x="0" y="21554"/>
                <wp:lineTo x="21568" y="21554"/>
                <wp:lineTo x="21568" y="0"/>
                <wp:lineTo x="0" y="0"/>
              </wp:wrapPolygon>
            </wp:wrapTight>
            <wp:docPr id="1379477878" name="Picture 13794778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7878"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5575" cy="4486275"/>
                    </a:xfrm>
                    <a:prstGeom prst="rect">
                      <a:avLst/>
                    </a:prstGeom>
                  </pic:spPr>
                </pic:pic>
              </a:graphicData>
            </a:graphic>
            <wp14:sizeRelH relativeFrom="margin">
              <wp14:pctWidth>0</wp14:pctWidth>
            </wp14:sizeRelH>
            <wp14:sizeRelV relativeFrom="margin">
              <wp14:pctHeight>0</wp14:pctHeight>
            </wp14:sizeRelV>
          </wp:anchor>
        </w:drawing>
      </w:r>
    </w:p>
    <w:p w14:paraId="25B14E73" w14:textId="35FC2F2D" w:rsidR="00897D5E" w:rsidRPr="008E3E9A" w:rsidRDefault="00897D5E" w:rsidP="00F84129">
      <w:pPr>
        <w:spacing w:after="0"/>
        <w:jc w:val="both"/>
        <w:rPr>
          <w:b/>
        </w:rPr>
      </w:pPr>
    </w:p>
    <w:p w14:paraId="38707552" w14:textId="7B34386D" w:rsidR="00C736B6" w:rsidRPr="00F84129" w:rsidRDefault="00A9392B" w:rsidP="006134C2">
      <w:pPr>
        <w:pStyle w:val="ListParagraph"/>
        <w:numPr>
          <w:ilvl w:val="0"/>
          <w:numId w:val="38"/>
        </w:numPr>
        <w:spacing w:after="0"/>
        <w:jc w:val="both"/>
        <w:rPr>
          <w:b/>
          <w:sz w:val="24"/>
          <w:szCs w:val="24"/>
          <w:u w:val="single"/>
        </w:rPr>
      </w:pPr>
      <w:r w:rsidRPr="00F84129">
        <w:rPr>
          <w:b/>
          <w:sz w:val="24"/>
          <w:szCs w:val="24"/>
          <w:u w:val="single"/>
        </w:rPr>
        <w:t>Access Controller:</w:t>
      </w:r>
    </w:p>
    <w:p w14:paraId="16DE9027" w14:textId="00977AF3" w:rsidR="00A9392B" w:rsidRPr="00494DEE" w:rsidRDefault="00A9392B" w:rsidP="006134C2">
      <w:pPr>
        <w:spacing w:before="240" w:after="0"/>
        <w:jc w:val="both"/>
        <w:rPr>
          <w:b/>
          <w:bCs/>
          <w:sz w:val="24"/>
          <w:szCs w:val="24"/>
          <w:u w:val="single"/>
        </w:rPr>
      </w:pPr>
      <w:r w:rsidRPr="00494DEE">
        <w:rPr>
          <w:b/>
          <w:bCs/>
          <w:sz w:val="24"/>
          <w:szCs w:val="24"/>
          <w:u w:val="single"/>
        </w:rPr>
        <w:t>Main Module for Access Controller:</w:t>
      </w:r>
    </w:p>
    <w:p w14:paraId="1D317B41" w14:textId="11D58075" w:rsidR="004B3413" w:rsidRDefault="004B3413" w:rsidP="00AF1AD4">
      <w:pPr>
        <w:ind w:left="720"/>
        <w:jc w:val="both"/>
      </w:pPr>
      <w:r>
        <w:rPr>
          <w:noProof/>
        </w:rPr>
        <w:drawing>
          <wp:anchor distT="0" distB="0" distL="114300" distR="114300" simplePos="0" relativeHeight="251658259" behindDoc="1" locked="0" layoutInCell="1" allowOverlap="1" wp14:anchorId="2A09BFF7" wp14:editId="1302D2FF">
            <wp:simplePos x="0" y="0"/>
            <wp:positionH relativeFrom="margin">
              <wp:align>right</wp:align>
            </wp:positionH>
            <wp:positionV relativeFrom="paragraph">
              <wp:posOffset>243205</wp:posOffset>
            </wp:positionV>
            <wp:extent cx="5934075" cy="3724275"/>
            <wp:effectExtent l="0" t="0" r="9525" b="9525"/>
            <wp:wrapTight wrapText="bothSides">
              <wp:wrapPolygon edited="0">
                <wp:start x="0" y="0"/>
                <wp:lineTo x="0" y="21545"/>
                <wp:lineTo x="21565" y="21545"/>
                <wp:lineTo x="21565" y="0"/>
                <wp:lineTo x="0" y="0"/>
              </wp:wrapPolygon>
            </wp:wrapTight>
            <wp:docPr id="1580158698" name="Picture 15801586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4075" cy="3724275"/>
                    </a:xfrm>
                    <a:prstGeom prst="rect">
                      <a:avLst/>
                    </a:prstGeom>
                  </pic:spPr>
                </pic:pic>
              </a:graphicData>
            </a:graphic>
            <wp14:sizeRelH relativeFrom="margin">
              <wp14:pctWidth>0</wp14:pctWidth>
            </wp14:sizeRelH>
            <wp14:sizeRelV relativeFrom="margin">
              <wp14:pctHeight>0</wp14:pctHeight>
            </wp14:sizeRelV>
          </wp:anchor>
        </w:drawing>
      </w:r>
    </w:p>
    <w:p w14:paraId="3567ACBB" w14:textId="00977AF3" w:rsidR="00AF1AD4" w:rsidRPr="00AF1AD4" w:rsidRDefault="00AF1AD4" w:rsidP="00AF1AD4">
      <w:pPr>
        <w:ind w:left="720"/>
        <w:jc w:val="both"/>
      </w:pPr>
    </w:p>
    <w:p w14:paraId="4C6F4594" w14:textId="00977AF3" w:rsidR="00AF1AD4" w:rsidRDefault="00AF1AD4" w:rsidP="00A15212">
      <w:pPr>
        <w:jc w:val="both"/>
        <w:rPr>
          <w:sz w:val="24"/>
          <w:szCs w:val="24"/>
          <w:u w:val="single"/>
        </w:rPr>
      </w:pPr>
    </w:p>
    <w:p w14:paraId="19B7E3B5" w14:textId="0D274921" w:rsidR="00897D5E" w:rsidRPr="00494DEE" w:rsidRDefault="00274D43" w:rsidP="00A15212">
      <w:pPr>
        <w:jc w:val="both"/>
        <w:rPr>
          <w:b/>
          <w:bCs/>
          <w:sz w:val="24"/>
          <w:szCs w:val="24"/>
          <w:u w:val="single"/>
        </w:rPr>
      </w:pPr>
      <w:r w:rsidRPr="00494DEE">
        <w:rPr>
          <w:b/>
          <w:bCs/>
          <w:noProof/>
        </w:rPr>
        <w:drawing>
          <wp:anchor distT="0" distB="0" distL="114300" distR="114300" simplePos="0" relativeHeight="251658262" behindDoc="1" locked="0" layoutInCell="1" allowOverlap="1" wp14:anchorId="0ACF1A5E" wp14:editId="3B294C21">
            <wp:simplePos x="0" y="0"/>
            <wp:positionH relativeFrom="margin">
              <wp:align>left</wp:align>
            </wp:positionH>
            <wp:positionV relativeFrom="paragraph">
              <wp:posOffset>4229100</wp:posOffset>
            </wp:positionV>
            <wp:extent cx="6257925" cy="3981450"/>
            <wp:effectExtent l="0" t="0" r="9525" b="0"/>
            <wp:wrapTight wrapText="bothSides">
              <wp:wrapPolygon edited="0">
                <wp:start x="0" y="0"/>
                <wp:lineTo x="0" y="21497"/>
                <wp:lineTo x="21567" y="21497"/>
                <wp:lineTo x="21567" y="0"/>
                <wp:lineTo x="0" y="0"/>
              </wp:wrapPolygon>
            </wp:wrapTight>
            <wp:docPr id="1160425054" name="Picture 1160425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50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57925" cy="3981450"/>
                    </a:xfrm>
                    <a:prstGeom prst="rect">
                      <a:avLst/>
                    </a:prstGeom>
                  </pic:spPr>
                </pic:pic>
              </a:graphicData>
            </a:graphic>
            <wp14:sizeRelH relativeFrom="margin">
              <wp14:pctWidth>0</wp14:pctWidth>
            </wp14:sizeRelH>
            <wp14:sizeRelV relativeFrom="margin">
              <wp14:pctHeight>0</wp14:pctHeight>
            </wp14:sizeRelV>
          </wp:anchor>
        </w:drawing>
      </w:r>
      <w:r w:rsidR="00AF1AD4" w:rsidRPr="00494DEE">
        <w:rPr>
          <w:b/>
          <w:bCs/>
          <w:noProof/>
        </w:rPr>
        <w:drawing>
          <wp:anchor distT="0" distB="0" distL="114300" distR="114300" simplePos="0" relativeHeight="251658261" behindDoc="1" locked="0" layoutInCell="1" allowOverlap="1" wp14:anchorId="5F8FB4A4" wp14:editId="0704304C">
            <wp:simplePos x="0" y="0"/>
            <wp:positionH relativeFrom="margin">
              <wp:align>left</wp:align>
            </wp:positionH>
            <wp:positionV relativeFrom="paragraph">
              <wp:posOffset>275590</wp:posOffset>
            </wp:positionV>
            <wp:extent cx="6200775" cy="3800475"/>
            <wp:effectExtent l="0" t="0" r="9525" b="9525"/>
            <wp:wrapTight wrapText="bothSides">
              <wp:wrapPolygon edited="0">
                <wp:start x="0" y="0"/>
                <wp:lineTo x="0" y="21546"/>
                <wp:lineTo x="21567" y="21546"/>
                <wp:lineTo x="21567" y="0"/>
                <wp:lineTo x="0" y="0"/>
              </wp:wrapPolygon>
            </wp:wrapTight>
            <wp:docPr id="437873932" name="Picture 43787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0775" cy="3800475"/>
                    </a:xfrm>
                    <a:prstGeom prst="rect">
                      <a:avLst/>
                    </a:prstGeom>
                  </pic:spPr>
                </pic:pic>
              </a:graphicData>
            </a:graphic>
            <wp14:sizeRelH relativeFrom="margin">
              <wp14:pctWidth>0</wp14:pctWidth>
            </wp14:sizeRelH>
            <wp14:sizeRelV relativeFrom="margin">
              <wp14:pctHeight>0</wp14:pctHeight>
            </wp14:sizeRelV>
          </wp:anchor>
        </w:drawing>
      </w:r>
      <w:r w:rsidR="0025257B">
        <w:rPr>
          <w:b/>
          <w:bCs/>
          <w:sz w:val="24"/>
          <w:szCs w:val="24"/>
          <w:u w:val="single"/>
        </w:rPr>
        <w:t>3.</w:t>
      </w:r>
      <w:r w:rsidR="00897D5E" w:rsidRPr="00494DEE">
        <w:rPr>
          <w:b/>
          <w:bCs/>
          <w:sz w:val="24"/>
          <w:szCs w:val="24"/>
          <w:u w:val="single"/>
        </w:rPr>
        <w:t>Game Controller:</w:t>
      </w:r>
    </w:p>
    <w:p w14:paraId="591A209C" w14:textId="080062CF" w:rsidR="00897D5E" w:rsidRDefault="0096397B" w:rsidP="00D01F3D">
      <w:pPr>
        <w:ind w:left="720"/>
        <w:jc w:val="both"/>
      </w:pPr>
      <w:r w:rsidRPr="0097694C">
        <w:rPr>
          <w:noProof/>
        </w:rPr>
        <w:drawing>
          <wp:anchor distT="0" distB="0" distL="114300" distR="114300" simplePos="0" relativeHeight="251658264" behindDoc="1" locked="0" layoutInCell="1" allowOverlap="1" wp14:anchorId="7C0FAC5E" wp14:editId="26AFA7C4">
            <wp:simplePos x="0" y="0"/>
            <wp:positionH relativeFrom="margin">
              <wp:align>left</wp:align>
            </wp:positionH>
            <wp:positionV relativeFrom="paragraph">
              <wp:posOffset>4248150</wp:posOffset>
            </wp:positionV>
            <wp:extent cx="6410325" cy="3981450"/>
            <wp:effectExtent l="0" t="0" r="9525" b="0"/>
            <wp:wrapTight wrapText="bothSides">
              <wp:wrapPolygon edited="0">
                <wp:start x="0" y="0"/>
                <wp:lineTo x="0" y="21497"/>
                <wp:lineTo x="21568" y="21497"/>
                <wp:lineTo x="21568" y="0"/>
                <wp:lineTo x="0" y="0"/>
              </wp:wrapPolygon>
            </wp:wrapTight>
            <wp:docPr id="1364499152" name="Picture 1364499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152"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0325" cy="3981450"/>
                    </a:xfrm>
                    <a:prstGeom prst="rect">
                      <a:avLst/>
                    </a:prstGeom>
                  </pic:spPr>
                </pic:pic>
              </a:graphicData>
            </a:graphic>
            <wp14:sizeRelH relativeFrom="margin">
              <wp14:pctWidth>0</wp14:pctWidth>
            </wp14:sizeRelH>
            <wp14:sizeRelV relativeFrom="margin">
              <wp14:pctHeight>0</wp14:pctHeight>
            </wp14:sizeRelV>
          </wp:anchor>
        </w:drawing>
      </w:r>
      <w:r w:rsidR="00274D43" w:rsidRPr="0097694C">
        <w:rPr>
          <w:noProof/>
        </w:rPr>
        <w:drawing>
          <wp:anchor distT="0" distB="0" distL="114300" distR="114300" simplePos="0" relativeHeight="251658263" behindDoc="1" locked="0" layoutInCell="1" allowOverlap="1" wp14:anchorId="5FF093CB" wp14:editId="6274EC2C">
            <wp:simplePos x="0" y="0"/>
            <wp:positionH relativeFrom="margin">
              <wp:align>left</wp:align>
            </wp:positionH>
            <wp:positionV relativeFrom="paragraph">
              <wp:posOffset>0</wp:posOffset>
            </wp:positionV>
            <wp:extent cx="6400800" cy="4104640"/>
            <wp:effectExtent l="0" t="0" r="0" b="0"/>
            <wp:wrapTight wrapText="bothSides">
              <wp:wrapPolygon edited="0">
                <wp:start x="0" y="0"/>
                <wp:lineTo x="0" y="21453"/>
                <wp:lineTo x="21536" y="21453"/>
                <wp:lineTo x="21536" y="0"/>
                <wp:lineTo x="0" y="0"/>
              </wp:wrapPolygon>
            </wp:wrapTight>
            <wp:docPr id="1663421179" name="Picture 1663421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179"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104640"/>
                    </a:xfrm>
                    <a:prstGeom prst="rect">
                      <a:avLst/>
                    </a:prstGeom>
                  </pic:spPr>
                </pic:pic>
              </a:graphicData>
            </a:graphic>
            <wp14:sizeRelH relativeFrom="margin">
              <wp14:pctWidth>0</wp14:pctWidth>
            </wp14:sizeRelH>
            <wp14:sizeRelV relativeFrom="margin">
              <wp14:pctHeight>0</wp14:pctHeight>
            </wp14:sizeRelV>
          </wp:anchor>
        </w:drawing>
      </w:r>
    </w:p>
    <w:p w14:paraId="70667FDB" w14:textId="42670CB0" w:rsidR="0097694C" w:rsidRDefault="0096397B" w:rsidP="00D01F3D">
      <w:pPr>
        <w:ind w:left="720"/>
        <w:jc w:val="both"/>
      </w:pPr>
      <w:r w:rsidRPr="0097694C">
        <w:rPr>
          <w:noProof/>
        </w:rPr>
        <w:drawing>
          <wp:anchor distT="0" distB="0" distL="114300" distR="114300" simplePos="0" relativeHeight="251658265" behindDoc="1" locked="0" layoutInCell="1" allowOverlap="1" wp14:anchorId="49506FD9" wp14:editId="21385D67">
            <wp:simplePos x="0" y="0"/>
            <wp:positionH relativeFrom="column">
              <wp:posOffset>-114300</wp:posOffset>
            </wp:positionH>
            <wp:positionV relativeFrom="paragraph">
              <wp:posOffset>0</wp:posOffset>
            </wp:positionV>
            <wp:extent cx="6467475" cy="4314825"/>
            <wp:effectExtent l="0" t="0" r="9525" b="9525"/>
            <wp:wrapTight wrapText="bothSides">
              <wp:wrapPolygon edited="0">
                <wp:start x="0" y="0"/>
                <wp:lineTo x="0" y="21552"/>
                <wp:lineTo x="21568" y="21552"/>
                <wp:lineTo x="21568" y="0"/>
                <wp:lineTo x="0" y="0"/>
              </wp:wrapPolygon>
            </wp:wrapTight>
            <wp:docPr id="2108850915" name="Picture 2108850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0915" name="Picture 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7475" cy="4314825"/>
                    </a:xfrm>
                    <a:prstGeom prst="rect">
                      <a:avLst/>
                    </a:prstGeom>
                  </pic:spPr>
                </pic:pic>
              </a:graphicData>
            </a:graphic>
            <wp14:sizeRelH relativeFrom="margin">
              <wp14:pctWidth>0</wp14:pctWidth>
            </wp14:sizeRelH>
            <wp14:sizeRelV relativeFrom="margin">
              <wp14:pctHeight>0</wp14:pctHeight>
            </wp14:sizeRelV>
          </wp:anchor>
        </w:drawing>
      </w:r>
    </w:p>
    <w:p w14:paraId="6D91B5E7" w14:textId="5E3CF0E5" w:rsidR="0097694C" w:rsidRDefault="0097694C" w:rsidP="00D01F3D">
      <w:pPr>
        <w:ind w:left="720"/>
        <w:jc w:val="both"/>
      </w:pPr>
    </w:p>
    <w:p w14:paraId="6F03E2F0" w14:textId="136022E4" w:rsidR="0097694C" w:rsidRDefault="0097694C" w:rsidP="00D01F3D">
      <w:pPr>
        <w:ind w:left="720"/>
        <w:jc w:val="both"/>
      </w:pPr>
    </w:p>
    <w:p w14:paraId="7C2A7D65" w14:textId="46EB0D39" w:rsidR="0097694C" w:rsidRDefault="0097694C" w:rsidP="00D01F3D">
      <w:pPr>
        <w:ind w:left="720"/>
        <w:jc w:val="both"/>
      </w:pPr>
    </w:p>
    <w:p w14:paraId="534BA6F6" w14:textId="7522EF71" w:rsidR="0097694C" w:rsidRDefault="0097694C" w:rsidP="00D01F3D">
      <w:pPr>
        <w:ind w:left="720"/>
        <w:jc w:val="both"/>
      </w:pPr>
    </w:p>
    <w:p w14:paraId="09886C05" w14:textId="4498C9CF" w:rsidR="0097694C" w:rsidRDefault="0096397B" w:rsidP="00D01F3D">
      <w:pPr>
        <w:ind w:left="720"/>
        <w:jc w:val="both"/>
      </w:pPr>
      <w:r w:rsidRPr="0097694C">
        <w:rPr>
          <w:noProof/>
        </w:rPr>
        <w:drawing>
          <wp:anchor distT="0" distB="0" distL="114300" distR="114300" simplePos="0" relativeHeight="251658266" behindDoc="1" locked="0" layoutInCell="1" allowOverlap="1" wp14:anchorId="616A98DF" wp14:editId="245EA1C0">
            <wp:simplePos x="0" y="0"/>
            <wp:positionH relativeFrom="margin">
              <wp:align>left</wp:align>
            </wp:positionH>
            <wp:positionV relativeFrom="paragraph">
              <wp:posOffset>4333875</wp:posOffset>
            </wp:positionV>
            <wp:extent cx="6296025" cy="4238625"/>
            <wp:effectExtent l="0" t="0" r="9525" b="9525"/>
            <wp:wrapTight wrapText="bothSides">
              <wp:wrapPolygon edited="0">
                <wp:start x="0" y="0"/>
                <wp:lineTo x="0" y="21551"/>
                <wp:lineTo x="21567" y="21551"/>
                <wp:lineTo x="21567" y="0"/>
                <wp:lineTo x="0" y="0"/>
              </wp:wrapPolygon>
            </wp:wrapTight>
            <wp:docPr id="611221192" name="Picture 611221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1192"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4238625"/>
                    </a:xfrm>
                    <a:prstGeom prst="rect">
                      <a:avLst/>
                    </a:prstGeom>
                  </pic:spPr>
                </pic:pic>
              </a:graphicData>
            </a:graphic>
            <wp14:sizeRelH relativeFrom="margin">
              <wp14:pctWidth>0</wp14:pctWidth>
            </wp14:sizeRelH>
            <wp14:sizeRelV relativeFrom="margin">
              <wp14:pctHeight>0</wp14:pctHeight>
            </wp14:sizeRelV>
          </wp:anchor>
        </w:drawing>
      </w:r>
      <w:r w:rsidRPr="0097694C">
        <w:rPr>
          <w:noProof/>
        </w:rPr>
        <w:drawing>
          <wp:anchor distT="0" distB="0" distL="114300" distR="114300" simplePos="0" relativeHeight="251658267" behindDoc="1" locked="0" layoutInCell="1" allowOverlap="1" wp14:anchorId="547AFCEC" wp14:editId="2EF08F88">
            <wp:simplePos x="0" y="0"/>
            <wp:positionH relativeFrom="margin">
              <wp:align>left</wp:align>
            </wp:positionH>
            <wp:positionV relativeFrom="paragraph">
              <wp:posOffset>0</wp:posOffset>
            </wp:positionV>
            <wp:extent cx="6334125" cy="4152900"/>
            <wp:effectExtent l="0" t="0" r="9525" b="0"/>
            <wp:wrapTight wrapText="bothSides">
              <wp:wrapPolygon edited="0">
                <wp:start x="0" y="0"/>
                <wp:lineTo x="0" y="21501"/>
                <wp:lineTo x="21568" y="21501"/>
                <wp:lineTo x="21568" y="0"/>
                <wp:lineTo x="0" y="0"/>
              </wp:wrapPolygon>
            </wp:wrapTight>
            <wp:docPr id="425515111" name="Picture 425515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5111"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4125" cy="4152900"/>
                    </a:xfrm>
                    <a:prstGeom prst="rect">
                      <a:avLst/>
                    </a:prstGeom>
                  </pic:spPr>
                </pic:pic>
              </a:graphicData>
            </a:graphic>
            <wp14:sizeRelH relativeFrom="margin">
              <wp14:pctWidth>0</wp14:pctWidth>
            </wp14:sizeRelH>
            <wp14:sizeRelV relativeFrom="margin">
              <wp14:pctHeight>0</wp14:pctHeight>
            </wp14:sizeRelV>
          </wp:anchor>
        </w:drawing>
      </w:r>
    </w:p>
    <w:p w14:paraId="16BECF9A" w14:textId="46BB4D86" w:rsidR="0097694C" w:rsidRDefault="0096397B" w:rsidP="00D01F3D">
      <w:pPr>
        <w:ind w:left="720"/>
        <w:jc w:val="both"/>
      </w:pPr>
      <w:r w:rsidRPr="0097694C">
        <w:rPr>
          <w:noProof/>
        </w:rPr>
        <w:drawing>
          <wp:anchor distT="0" distB="0" distL="114300" distR="114300" simplePos="0" relativeHeight="251658269" behindDoc="1" locked="0" layoutInCell="1" allowOverlap="1" wp14:anchorId="158F7E29" wp14:editId="54ADB410">
            <wp:simplePos x="0" y="0"/>
            <wp:positionH relativeFrom="margin">
              <wp:align>left</wp:align>
            </wp:positionH>
            <wp:positionV relativeFrom="paragraph">
              <wp:posOffset>4210050</wp:posOffset>
            </wp:positionV>
            <wp:extent cx="6400800" cy="4000500"/>
            <wp:effectExtent l="0" t="0" r="0" b="0"/>
            <wp:wrapTight wrapText="bothSides">
              <wp:wrapPolygon edited="0">
                <wp:start x="0" y="0"/>
                <wp:lineTo x="0" y="21497"/>
                <wp:lineTo x="21536" y="21497"/>
                <wp:lineTo x="21536" y="0"/>
                <wp:lineTo x="0" y="0"/>
              </wp:wrapPolygon>
            </wp:wrapTight>
            <wp:docPr id="1119925257" name="Picture 11199252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5257"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14:sizeRelH relativeFrom="margin">
              <wp14:pctWidth>0</wp14:pctWidth>
            </wp14:sizeRelH>
            <wp14:sizeRelV relativeFrom="margin">
              <wp14:pctHeight>0</wp14:pctHeight>
            </wp14:sizeRelV>
          </wp:anchor>
        </w:drawing>
      </w:r>
      <w:r w:rsidR="0097694C" w:rsidRPr="0097694C">
        <w:rPr>
          <w:noProof/>
        </w:rPr>
        <w:drawing>
          <wp:anchor distT="0" distB="0" distL="114300" distR="114300" simplePos="0" relativeHeight="251658268" behindDoc="1" locked="0" layoutInCell="1" allowOverlap="1" wp14:anchorId="2F706FE5" wp14:editId="39AC9F50">
            <wp:simplePos x="0" y="0"/>
            <wp:positionH relativeFrom="margin">
              <wp:align>left</wp:align>
            </wp:positionH>
            <wp:positionV relativeFrom="paragraph">
              <wp:posOffset>0</wp:posOffset>
            </wp:positionV>
            <wp:extent cx="6362700" cy="3886200"/>
            <wp:effectExtent l="0" t="0" r="0" b="0"/>
            <wp:wrapTight wrapText="bothSides">
              <wp:wrapPolygon edited="0">
                <wp:start x="0" y="0"/>
                <wp:lineTo x="0" y="21494"/>
                <wp:lineTo x="21535" y="21494"/>
                <wp:lineTo x="21535" y="0"/>
                <wp:lineTo x="0" y="0"/>
              </wp:wrapPolygon>
            </wp:wrapTight>
            <wp:docPr id="324938652" name="Picture 3249386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8652"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62700" cy="3886200"/>
                    </a:xfrm>
                    <a:prstGeom prst="rect">
                      <a:avLst/>
                    </a:prstGeom>
                  </pic:spPr>
                </pic:pic>
              </a:graphicData>
            </a:graphic>
            <wp14:sizeRelH relativeFrom="margin">
              <wp14:pctWidth>0</wp14:pctWidth>
            </wp14:sizeRelH>
            <wp14:sizeRelV relativeFrom="margin">
              <wp14:pctHeight>0</wp14:pctHeight>
            </wp14:sizeRelV>
          </wp:anchor>
        </w:drawing>
      </w:r>
    </w:p>
    <w:p w14:paraId="7E4AC2C6" w14:textId="66C8B6CF" w:rsidR="0097694C" w:rsidRDefault="0096397B" w:rsidP="001754DA">
      <w:pPr>
        <w:ind w:left="720"/>
        <w:jc w:val="both"/>
      </w:pPr>
      <w:r w:rsidRPr="0097694C">
        <w:rPr>
          <w:noProof/>
        </w:rPr>
        <w:drawing>
          <wp:anchor distT="0" distB="0" distL="114300" distR="114300" simplePos="0" relativeHeight="251658270" behindDoc="1" locked="0" layoutInCell="1" allowOverlap="1" wp14:anchorId="391128B7" wp14:editId="2AEA64D7">
            <wp:simplePos x="0" y="0"/>
            <wp:positionH relativeFrom="column">
              <wp:posOffset>47625</wp:posOffset>
            </wp:positionH>
            <wp:positionV relativeFrom="paragraph">
              <wp:posOffset>285115</wp:posOffset>
            </wp:positionV>
            <wp:extent cx="6353175" cy="4162425"/>
            <wp:effectExtent l="0" t="0" r="9525" b="9525"/>
            <wp:wrapTight wrapText="bothSides">
              <wp:wrapPolygon edited="0">
                <wp:start x="0" y="0"/>
                <wp:lineTo x="0" y="21551"/>
                <wp:lineTo x="21568" y="21551"/>
                <wp:lineTo x="21568" y="0"/>
                <wp:lineTo x="0" y="0"/>
              </wp:wrapPolygon>
            </wp:wrapTight>
            <wp:docPr id="77104942" name="Picture 77104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94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53175" cy="4162425"/>
                    </a:xfrm>
                    <a:prstGeom prst="rect">
                      <a:avLst/>
                    </a:prstGeom>
                  </pic:spPr>
                </pic:pic>
              </a:graphicData>
            </a:graphic>
            <wp14:sizeRelH relativeFrom="margin">
              <wp14:pctWidth>0</wp14:pctWidth>
            </wp14:sizeRelH>
            <wp14:sizeRelV relativeFrom="margin">
              <wp14:pctHeight>0</wp14:pctHeight>
            </wp14:sizeRelV>
          </wp:anchor>
        </w:drawing>
      </w:r>
    </w:p>
    <w:p w14:paraId="4CDEE58B" w14:textId="3D1A097A" w:rsidR="0097694C" w:rsidRDefault="0096397B" w:rsidP="00F84129">
      <w:pPr>
        <w:ind w:left="720"/>
        <w:jc w:val="both"/>
      </w:pPr>
      <w:r w:rsidRPr="0097694C">
        <w:rPr>
          <w:noProof/>
        </w:rPr>
        <w:drawing>
          <wp:anchor distT="0" distB="0" distL="114300" distR="114300" simplePos="0" relativeHeight="251658271" behindDoc="1" locked="0" layoutInCell="1" allowOverlap="1" wp14:anchorId="1BCC405D" wp14:editId="11117C43">
            <wp:simplePos x="0" y="0"/>
            <wp:positionH relativeFrom="column">
              <wp:posOffset>66675</wp:posOffset>
            </wp:positionH>
            <wp:positionV relativeFrom="paragraph">
              <wp:posOffset>4435475</wp:posOffset>
            </wp:positionV>
            <wp:extent cx="6200775" cy="3495675"/>
            <wp:effectExtent l="0" t="0" r="9525" b="9525"/>
            <wp:wrapTight wrapText="bothSides">
              <wp:wrapPolygon edited="0">
                <wp:start x="0" y="0"/>
                <wp:lineTo x="0" y="21541"/>
                <wp:lineTo x="21567" y="21541"/>
                <wp:lineTo x="21567" y="0"/>
                <wp:lineTo x="0" y="0"/>
              </wp:wrapPolygon>
            </wp:wrapTight>
            <wp:docPr id="290450724" name="Picture 2904507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0724"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0775" cy="3495675"/>
                    </a:xfrm>
                    <a:prstGeom prst="rect">
                      <a:avLst/>
                    </a:prstGeom>
                  </pic:spPr>
                </pic:pic>
              </a:graphicData>
            </a:graphic>
            <wp14:sizeRelH relativeFrom="margin">
              <wp14:pctWidth>0</wp14:pctWidth>
            </wp14:sizeRelH>
            <wp14:sizeRelV relativeFrom="margin">
              <wp14:pctHeight>0</wp14:pctHeight>
            </wp14:sizeRelV>
          </wp:anchor>
        </w:drawing>
      </w:r>
    </w:p>
    <w:p w14:paraId="102EB795" w14:textId="5FD662DE" w:rsidR="0097694C" w:rsidRDefault="0096397B" w:rsidP="00F84129">
      <w:pPr>
        <w:ind w:left="720"/>
        <w:jc w:val="both"/>
      </w:pPr>
      <w:r w:rsidRPr="00E242C8">
        <w:rPr>
          <w:noProof/>
        </w:rPr>
        <w:drawing>
          <wp:anchor distT="0" distB="0" distL="114300" distR="114300" simplePos="0" relativeHeight="251658273" behindDoc="1" locked="0" layoutInCell="1" allowOverlap="1" wp14:anchorId="4C7C6B6E" wp14:editId="3E9BCB85">
            <wp:simplePos x="0" y="0"/>
            <wp:positionH relativeFrom="margin">
              <wp:align>left</wp:align>
            </wp:positionH>
            <wp:positionV relativeFrom="paragraph">
              <wp:posOffset>4029075</wp:posOffset>
            </wp:positionV>
            <wp:extent cx="6400800" cy="3714115"/>
            <wp:effectExtent l="0" t="0" r="0" b="635"/>
            <wp:wrapTight wrapText="bothSides">
              <wp:wrapPolygon edited="0">
                <wp:start x="0" y="0"/>
                <wp:lineTo x="0" y="21493"/>
                <wp:lineTo x="21536" y="21493"/>
                <wp:lineTo x="21536" y="0"/>
                <wp:lineTo x="0" y="0"/>
              </wp:wrapPolygon>
            </wp:wrapTight>
            <wp:docPr id="1669995173" name="Picture 16699951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95173"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3714115"/>
                    </a:xfrm>
                    <a:prstGeom prst="rect">
                      <a:avLst/>
                    </a:prstGeom>
                  </pic:spPr>
                </pic:pic>
              </a:graphicData>
            </a:graphic>
            <wp14:sizeRelH relativeFrom="margin">
              <wp14:pctWidth>0</wp14:pctWidth>
            </wp14:sizeRelH>
            <wp14:sizeRelV relativeFrom="margin">
              <wp14:pctHeight>0</wp14:pctHeight>
            </wp14:sizeRelV>
          </wp:anchor>
        </w:drawing>
      </w:r>
      <w:r w:rsidRPr="00E242C8">
        <w:rPr>
          <w:noProof/>
        </w:rPr>
        <w:drawing>
          <wp:anchor distT="0" distB="0" distL="114300" distR="114300" simplePos="0" relativeHeight="251658272" behindDoc="1" locked="0" layoutInCell="1" allowOverlap="1" wp14:anchorId="6E79C05F" wp14:editId="404B211B">
            <wp:simplePos x="0" y="0"/>
            <wp:positionH relativeFrom="margin">
              <wp:align>left</wp:align>
            </wp:positionH>
            <wp:positionV relativeFrom="paragraph">
              <wp:posOffset>47625</wp:posOffset>
            </wp:positionV>
            <wp:extent cx="6400800" cy="3640455"/>
            <wp:effectExtent l="0" t="0" r="0" b="0"/>
            <wp:wrapTight wrapText="bothSides">
              <wp:wrapPolygon edited="0">
                <wp:start x="0" y="0"/>
                <wp:lineTo x="0" y="21476"/>
                <wp:lineTo x="21536" y="21476"/>
                <wp:lineTo x="21536" y="0"/>
                <wp:lineTo x="0" y="0"/>
              </wp:wrapPolygon>
            </wp:wrapTight>
            <wp:docPr id="950462616" name="Picture 9504626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2616"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640455"/>
                    </a:xfrm>
                    <a:prstGeom prst="rect">
                      <a:avLst/>
                    </a:prstGeom>
                  </pic:spPr>
                </pic:pic>
              </a:graphicData>
            </a:graphic>
            <wp14:sizeRelH relativeFrom="margin">
              <wp14:pctWidth>0</wp14:pctWidth>
            </wp14:sizeRelH>
            <wp14:sizeRelV relativeFrom="margin">
              <wp14:pctHeight>0</wp14:pctHeight>
            </wp14:sizeRelV>
          </wp:anchor>
        </w:drawing>
      </w:r>
    </w:p>
    <w:p w14:paraId="0FB41480" w14:textId="60CAD190" w:rsidR="0097694C" w:rsidRDefault="0097694C" w:rsidP="00F84129">
      <w:pPr>
        <w:ind w:left="720"/>
        <w:jc w:val="both"/>
      </w:pPr>
    </w:p>
    <w:p w14:paraId="64DDB55F" w14:textId="41BBC04D" w:rsidR="00E242C8" w:rsidRDefault="0096397B" w:rsidP="00F84129">
      <w:pPr>
        <w:ind w:left="720"/>
        <w:jc w:val="both"/>
      </w:pPr>
      <w:r>
        <w:rPr>
          <w:noProof/>
        </w:rPr>
        <w:drawing>
          <wp:anchor distT="0" distB="0" distL="114300" distR="114300" simplePos="0" relativeHeight="251658274" behindDoc="1" locked="0" layoutInCell="1" allowOverlap="1" wp14:anchorId="2B8EA19B" wp14:editId="69D320B5">
            <wp:simplePos x="0" y="0"/>
            <wp:positionH relativeFrom="margin">
              <wp:align>left</wp:align>
            </wp:positionH>
            <wp:positionV relativeFrom="paragraph">
              <wp:posOffset>285750</wp:posOffset>
            </wp:positionV>
            <wp:extent cx="6410325" cy="3924300"/>
            <wp:effectExtent l="0" t="0" r="9525" b="0"/>
            <wp:wrapTight wrapText="bothSides">
              <wp:wrapPolygon edited="0">
                <wp:start x="0" y="0"/>
                <wp:lineTo x="0" y="21495"/>
                <wp:lineTo x="21568" y="21495"/>
                <wp:lineTo x="21568" y="0"/>
                <wp:lineTo x="0" y="0"/>
              </wp:wrapPolygon>
            </wp:wrapTight>
            <wp:docPr id="1605347724" name="Picture 160534772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34772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0325" cy="3924300"/>
                    </a:xfrm>
                    <a:prstGeom prst="rect">
                      <a:avLst/>
                    </a:prstGeom>
                  </pic:spPr>
                </pic:pic>
              </a:graphicData>
            </a:graphic>
            <wp14:sizeRelH relativeFrom="margin">
              <wp14:pctWidth>0</wp14:pctWidth>
            </wp14:sizeRelH>
            <wp14:sizeRelV relativeFrom="margin">
              <wp14:pctHeight>0</wp14:pctHeight>
            </wp14:sizeRelV>
          </wp:anchor>
        </w:drawing>
      </w:r>
    </w:p>
    <w:p w14:paraId="71B9A6F1" w14:textId="77777777" w:rsidR="00BF0E74" w:rsidRDefault="00BF0E74" w:rsidP="0025257B">
      <w:pPr>
        <w:jc w:val="both"/>
      </w:pPr>
    </w:p>
    <w:p w14:paraId="2921B6E0" w14:textId="58E2DE80" w:rsidR="0097694C" w:rsidRDefault="00D81CC2" w:rsidP="0025257B">
      <w:pPr>
        <w:jc w:val="both"/>
      </w:pPr>
      <w:r w:rsidRPr="00D81CC2">
        <w:rPr>
          <w:b/>
          <w:bCs/>
          <w:noProof/>
        </w:rPr>
        <w:drawing>
          <wp:anchor distT="0" distB="0" distL="114300" distR="114300" simplePos="0" relativeHeight="251658275" behindDoc="1" locked="0" layoutInCell="1" allowOverlap="1" wp14:anchorId="56490788" wp14:editId="20439BD9">
            <wp:simplePos x="0" y="0"/>
            <wp:positionH relativeFrom="margin">
              <wp:posOffset>-228600</wp:posOffset>
            </wp:positionH>
            <wp:positionV relativeFrom="paragraph">
              <wp:posOffset>240665</wp:posOffset>
            </wp:positionV>
            <wp:extent cx="6553200" cy="3200400"/>
            <wp:effectExtent l="0" t="0" r="0" b="0"/>
            <wp:wrapTight wrapText="bothSides">
              <wp:wrapPolygon edited="0">
                <wp:start x="0" y="0"/>
                <wp:lineTo x="0" y="21471"/>
                <wp:lineTo x="21537" y="21471"/>
                <wp:lineTo x="21537" y="0"/>
                <wp:lineTo x="0" y="0"/>
              </wp:wrapPolygon>
            </wp:wrapTight>
            <wp:docPr id="1506153641" name="Picture 15061536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3200" cy="3200400"/>
                    </a:xfrm>
                    <a:prstGeom prst="rect">
                      <a:avLst/>
                    </a:prstGeom>
                  </pic:spPr>
                </pic:pic>
              </a:graphicData>
            </a:graphic>
            <wp14:sizeRelH relativeFrom="margin">
              <wp14:pctWidth>0</wp14:pctWidth>
            </wp14:sizeRelH>
            <wp14:sizeRelV relativeFrom="margin">
              <wp14:pctHeight>0</wp14:pctHeight>
            </wp14:sizeRelV>
          </wp:anchor>
        </w:drawing>
      </w:r>
      <w:r w:rsidR="0025257B">
        <w:rPr>
          <w:b/>
        </w:rPr>
        <w:t>4.</w:t>
      </w:r>
      <w:r w:rsidR="00914581" w:rsidRPr="00D81CC2">
        <w:rPr>
          <w:b/>
        </w:rPr>
        <w:t>Game</w:t>
      </w:r>
      <w:r w:rsidR="00914581" w:rsidRPr="00D81CC2">
        <w:t xml:space="preserve"> </w:t>
      </w:r>
      <w:proofErr w:type="spellStart"/>
      <w:r w:rsidR="00914581" w:rsidRPr="00D81CC2">
        <w:rPr>
          <w:b/>
        </w:rPr>
        <w:t>Controller</w:t>
      </w:r>
      <w:r w:rsidR="00C7073F" w:rsidRPr="00D81CC2">
        <w:t>_</w:t>
      </w:r>
      <w:r w:rsidRPr="00D81CC2">
        <w:rPr>
          <w:b/>
          <w:bCs/>
        </w:rPr>
        <w:t>Top</w:t>
      </w:r>
      <w:proofErr w:type="spellEnd"/>
      <w:r w:rsidRPr="00D81CC2">
        <w:t xml:space="preserve"> </w:t>
      </w:r>
      <w:r w:rsidRPr="00D81CC2">
        <w:rPr>
          <w:b/>
          <w:bCs/>
        </w:rPr>
        <w:t>Module</w:t>
      </w:r>
      <w:r w:rsidR="006D5BDA">
        <w:rPr>
          <w:b/>
          <w:bCs/>
        </w:rPr>
        <w:t>:</w:t>
      </w:r>
    </w:p>
    <w:p w14:paraId="0D5623A3" w14:textId="2088B611" w:rsidR="00A9392B" w:rsidRPr="006D5BDA" w:rsidRDefault="006D5BDA" w:rsidP="00A15212">
      <w:pPr>
        <w:jc w:val="both"/>
      </w:pPr>
      <w:r>
        <w:rPr>
          <w:noProof/>
        </w:rPr>
        <w:drawing>
          <wp:anchor distT="0" distB="0" distL="114300" distR="114300" simplePos="0" relativeHeight="251658276" behindDoc="1" locked="0" layoutInCell="1" allowOverlap="1" wp14:anchorId="2EC20181" wp14:editId="69D92271">
            <wp:simplePos x="0" y="0"/>
            <wp:positionH relativeFrom="margin">
              <wp:align>left</wp:align>
            </wp:positionH>
            <wp:positionV relativeFrom="paragraph">
              <wp:posOffset>304800</wp:posOffset>
            </wp:positionV>
            <wp:extent cx="6067425" cy="3577253"/>
            <wp:effectExtent l="0" t="0" r="0" b="4445"/>
            <wp:wrapTight wrapText="bothSides">
              <wp:wrapPolygon edited="0">
                <wp:start x="0" y="0"/>
                <wp:lineTo x="0" y="21512"/>
                <wp:lineTo x="21498" y="21512"/>
                <wp:lineTo x="21498" y="0"/>
                <wp:lineTo x="0" y="0"/>
              </wp:wrapPolygon>
            </wp:wrapTight>
            <wp:docPr id="591504514" name="Picture 59150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67425" cy="3577253"/>
                    </a:xfrm>
                    <a:prstGeom prst="rect">
                      <a:avLst/>
                    </a:prstGeom>
                  </pic:spPr>
                </pic:pic>
              </a:graphicData>
            </a:graphic>
          </wp:anchor>
        </w:drawing>
      </w:r>
      <w:r w:rsidR="0025257B">
        <w:rPr>
          <w:b/>
          <w:u w:val="single"/>
        </w:rPr>
        <w:t>5.</w:t>
      </w:r>
      <w:r w:rsidR="00A9392B" w:rsidRPr="006D5BDA">
        <w:rPr>
          <w:b/>
          <w:u w:val="single"/>
        </w:rPr>
        <w:t>BCD to Binary</w:t>
      </w:r>
      <w:r>
        <w:rPr>
          <w:b/>
          <w:bCs/>
          <w:u w:val="single"/>
        </w:rPr>
        <w:t xml:space="preserve"> Converter</w:t>
      </w:r>
      <w:r w:rsidR="43EDC6DE" w:rsidRPr="006D5BDA">
        <w:rPr>
          <w:b/>
          <w:u w:val="single"/>
        </w:rPr>
        <w:t>:</w:t>
      </w:r>
    </w:p>
    <w:p w14:paraId="2F6FD422" w14:textId="37A711AD" w:rsidR="43EDC6DE" w:rsidRDefault="43EDC6DE" w:rsidP="00F84129">
      <w:pPr>
        <w:ind w:left="720"/>
        <w:jc w:val="both"/>
      </w:pPr>
    </w:p>
    <w:p w14:paraId="4633BD4D" w14:textId="768803CB" w:rsidR="00A9392B" w:rsidRPr="00E1088D" w:rsidRDefault="006D5BDA" w:rsidP="00A15212">
      <w:pPr>
        <w:jc w:val="both"/>
        <w:rPr>
          <w:u w:val="single"/>
        </w:rPr>
      </w:pPr>
      <w:r w:rsidRPr="006D5BDA">
        <w:rPr>
          <w:b/>
          <w:bCs/>
          <w:noProof/>
        </w:rPr>
        <w:drawing>
          <wp:anchor distT="0" distB="0" distL="114300" distR="114300" simplePos="0" relativeHeight="251658277" behindDoc="1" locked="0" layoutInCell="1" allowOverlap="1" wp14:anchorId="7D50CBA2" wp14:editId="7FBEFD3B">
            <wp:simplePos x="0" y="0"/>
            <wp:positionH relativeFrom="margin">
              <wp:align>right</wp:align>
            </wp:positionH>
            <wp:positionV relativeFrom="paragraph">
              <wp:posOffset>379095</wp:posOffset>
            </wp:positionV>
            <wp:extent cx="6219825" cy="3522980"/>
            <wp:effectExtent l="0" t="0" r="9525" b="1270"/>
            <wp:wrapTight wrapText="bothSides">
              <wp:wrapPolygon edited="0">
                <wp:start x="0" y="0"/>
                <wp:lineTo x="0" y="21491"/>
                <wp:lineTo x="21567" y="21491"/>
                <wp:lineTo x="21567" y="0"/>
                <wp:lineTo x="0" y="0"/>
              </wp:wrapPolygon>
            </wp:wrapTight>
            <wp:docPr id="144700472" name="Picture 144700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472" name="Picture 14470047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19825" cy="3522980"/>
                    </a:xfrm>
                    <a:prstGeom prst="rect">
                      <a:avLst/>
                    </a:prstGeom>
                  </pic:spPr>
                </pic:pic>
              </a:graphicData>
            </a:graphic>
            <wp14:sizeRelH relativeFrom="margin">
              <wp14:pctWidth>0</wp14:pctWidth>
            </wp14:sizeRelH>
          </wp:anchor>
        </w:drawing>
      </w:r>
      <w:r w:rsidR="0025257B">
        <w:rPr>
          <w:b/>
          <w:u w:val="single"/>
        </w:rPr>
        <w:t>6.</w:t>
      </w:r>
      <w:r w:rsidR="00041940" w:rsidRPr="006D5BDA">
        <w:rPr>
          <w:b/>
          <w:u w:val="single"/>
        </w:rPr>
        <w:t>Binary</w:t>
      </w:r>
      <w:r w:rsidR="00041940" w:rsidRPr="00E1088D">
        <w:rPr>
          <w:u w:val="single"/>
        </w:rPr>
        <w:t xml:space="preserve"> </w:t>
      </w:r>
      <w:r w:rsidR="00041940" w:rsidRPr="006D5BDA">
        <w:rPr>
          <w:b/>
          <w:u w:val="single"/>
        </w:rPr>
        <w:t>to</w:t>
      </w:r>
      <w:r w:rsidR="00041940" w:rsidRPr="00E1088D">
        <w:rPr>
          <w:u w:val="single"/>
        </w:rPr>
        <w:t xml:space="preserve"> </w:t>
      </w:r>
      <w:r w:rsidR="00041940" w:rsidRPr="006D5BDA">
        <w:rPr>
          <w:b/>
          <w:u w:val="single"/>
        </w:rPr>
        <w:t>BCD</w:t>
      </w:r>
      <w:r>
        <w:rPr>
          <w:u w:val="single"/>
        </w:rPr>
        <w:t xml:space="preserve"> </w:t>
      </w:r>
      <w:r w:rsidRPr="006D5BDA">
        <w:rPr>
          <w:b/>
          <w:bCs/>
          <w:u w:val="single"/>
        </w:rPr>
        <w:t>Converter</w:t>
      </w:r>
      <w:r w:rsidR="00041940" w:rsidRPr="00E1088D">
        <w:rPr>
          <w:u w:val="single"/>
        </w:rPr>
        <w:t>:</w:t>
      </w:r>
    </w:p>
    <w:p w14:paraId="6C52E7D2" w14:textId="5B2CB1AC" w:rsidR="00041940" w:rsidRDefault="00041940" w:rsidP="00E1088D">
      <w:pPr>
        <w:ind w:left="720"/>
        <w:jc w:val="both"/>
      </w:pPr>
    </w:p>
    <w:p w14:paraId="6B7A6FAC" w14:textId="691059AB" w:rsidR="00041940" w:rsidRDefault="00041940" w:rsidP="00E1088D">
      <w:pPr>
        <w:ind w:left="720"/>
        <w:jc w:val="both"/>
      </w:pPr>
      <w:r w:rsidRPr="00041940">
        <w:rPr>
          <w:noProof/>
        </w:rPr>
        <w:drawing>
          <wp:inline distT="0" distB="0" distL="0" distR="0" wp14:anchorId="334CF447" wp14:editId="37F1354B">
            <wp:extent cx="5943600" cy="3903345"/>
            <wp:effectExtent l="0" t="0" r="0" b="1905"/>
            <wp:docPr id="847127512" name="Picture 8471275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7512" name="Picture 1" descr="A screenshot of a computer program&#10;&#10;Description automatically generated with medium confidence"/>
                    <pic:cNvPicPr/>
                  </pic:nvPicPr>
                  <pic:blipFill>
                    <a:blip r:embed="rId58"/>
                    <a:stretch>
                      <a:fillRect/>
                    </a:stretch>
                  </pic:blipFill>
                  <pic:spPr>
                    <a:xfrm>
                      <a:off x="0" y="0"/>
                      <a:ext cx="5943600" cy="3903345"/>
                    </a:xfrm>
                    <a:prstGeom prst="rect">
                      <a:avLst/>
                    </a:prstGeom>
                  </pic:spPr>
                </pic:pic>
              </a:graphicData>
            </a:graphic>
          </wp:inline>
        </w:drawing>
      </w:r>
    </w:p>
    <w:p w14:paraId="12A6EB31" w14:textId="261E6A35" w:rsidR="00041940" w:rsidRDefault="00041940" w:rsidP="00E1088D">
      <w:pPr>
        <w:ind w:left="720"/>
        <w:jc w:val="both"/>
      </w:pPr>
      <w:r w:rsidRPr="00041940">
        <w:rPr>
          <w:noProof/>
        </w:rPr>
        <w:drawing>
          <wp:inline distT="0" distB="0" distL="0" distR="0" wp14:anchorId="77DD2E98" wp14:editId="5997C9F2">
            <wp:extent cx="5943600" cy="3508375"/>
            <wp:effectExtent l="0" t="0" r="0" b="0"/>
            <wp:docPr id="522778450" name="Picture 5227784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78450" name="Picture 1" descr="A screenshot of a computer&#10;&#10;Description automatically generated with medium confidence"/>
                    <pic:cNvPicPr/>
                  </pic:nvPicPr>
                  <pic:blipFill>
                    <a:blip r:embed="rId59"/>
                    <a:stretch>
                      <a:fillRect/>
                    </a:stretch>
                  </pic:blipFill>
                  <pic:spPr>
                    <a:xfrm>
                      <a:off x="0" y="0"/>
                      <a:ext cx="5943600" cy="3508375"/>
                    </a:xfrm>
                    <a:prstGeom prst="rect">
                      <a:avLst/>
                    </a:prstGeom>
                  </pic:spPr>
                </pic:pic>
              </a:graphicData>
            </a:graphic>
          </wp:inline>
        </w:drawing>
      </w:r>
    </w:p>
    <w:p w14:paraId="6A560D4D" w14:textId="77777777" w:rsidR="00EB085B" w:rsidRDefault="00EB085B" w:rsidP="00A15212">
      <w:pPr>
        <w:jc w:val="both"/>
      </w:pPr>
    </w:p>
    <w:p w14:paraId="4D75401C" w14:textId="77777777" w:rsidR="00EB085B" w:rsidRDefault="00EB085B" w:rsidP="00A15212">
      <w:pPr>
        <w:jc w:val="both"/>
      </w:pPr>
    </w:p>
    <w:p w14:paraId="41A18E53" w14:textId="24059429" w:rsidR="00EB085B" w:rsidRPr="00494DEE" w:rsidRDefault="007B2D21" w:rsidP="00A15212">
      <w:pPr>
        <w:jc w:val="both"/>
        <w:rPr>
          <w:b/>
          <w:bCs/>
          <w:u w:val="single"/>
        </w:rPr>
      </w:pPr>
      <w:r w:rsidRPr="00494DEE">
        <w:rPr>
          <w:b/>
          <w:bCs/>
          <w:noProof/>
        </w:rPr>
        <w:drawing>
          <wp:anchor distT="0" distB="0" distL="114300" distR="114300" simplePos="0" relativeHeight="251658280" behindDoc="1" locked="0" layoutInCell="1" allowOverlap="1" wp14:anchorId="4E11EA6F" wp14:editId="4E2C0BAF">
            <wp:simplePos x="0" y="0"/>
            <wp:positionH relativeFrom="column">
              <wp:posOffset>43132</wp:posOffset>
            </wp:positionH>
            <wp:positionV relativeFrom="paragraph">
              <wp:posOffset>326342</wp:posOffset>
            </wp:positionV>
            <wp:extent cx="5943600" cy="3303905"/>
            <wp:effectExtent l="0" t="0" r="0" b="0"/>
            <wp:wrapTight wrapText="bothSides">
              <wp:wrapPolygon edited="0">
                <wp:start x="0" y="0"/>
                <wp:lineTo x="0" y="21421"/>
                <wp:lineTo x="21531" y="21421"/>
                <wp:lineTo x="21531" y="0"/>
                <wp:lineTo x="0" y="0"/>
              </wp:wrapPolygon>
            </wp:wrapTight>
            <wp:docPr id="1076356266" name="Picture 107635626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6266" name="Picture 8" descr="A screenshot of a computer cod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anchor>
        </w:drawing>
      </w:r>
      <w:r w:rsidR="0025257B">
        <w:rPr>
          <w:b/>
          <w:bCs/>
          <w:u w:val="single"/>
        </w:rPr>
        <w:t>7.</w:t>
      </w:r>
      <w:r w:rsidR="00EB085B" w:rsidRPr="00494DEE">
        <w:rPr>
          <w:b/>
          <w:bCs/>
          <w:u w:val="single"/>
        </w:rPr>
        <w:t>Half Sec Timer:</w:t>
      </w:r>
    </w:p>
    <w:p w14:paraId="2D3D3A14" w14:textId="77777777" w:rsidR="00A64BC9" w:rsidRDefault="00A64BC9" w:rsidP="00A64BC9">
      <w:pPr>
        <w:ind w:left="720"/>
        <w:jc w:val="both"/>
      </w:pPr>
    </w:p>
    <w:p w14:paraId="20E9CDCF" w14:textId="13EA292C" w:rsidR="003A279F" w:rsidRDefault="00E159B5" w:rsidP="00A64BC9">
      <w:pPr>
        <w:jc w:val="both"/>
        <w:rPr>
          <w:b/>
          <w:bCs/>
          <w:u w:val="single"/>
        </w:rPr>
      </w:pPr>
      <w:r>
        <w:rPr>
          <w:noProof/>
        </w:rPr>
        <w:drawing>
          <wp:anchor distT="0" distB="0" distL="114300" distR="114300" simplePos="0" relativeHeight="251658282" behindDoc="1" locked="0" layoutInCell="1" allowOverlap="1" wp14:anchorId="4555487A" wp14:editId="2C5A6873">
            <wp:simplePos x="0" y="0"/>
            <wp:positionH relativeFrom="margin">
              <wp:align>right</wp:align>
            </wp:positionH>
            <wp:positionV relativeFrom="paragraph">
              <wp:posOffset>295275</wp:posOffset>
            </wp:positionV>
            <wp:extent cx="5857240" cy="3562350"/>
            <wp:effectExtent l="0" t="0" r="0" b="0"/>
            <wp:wrapTight wrapText="bothSides">
              <wp:wrapPolygon edited="0">
                <wp:start x="0" y="0"/>
                <wp:lineTo x="0" y="21484"/>
                <wp:lineTo x="21497" y="21484"/>
                <wp:lineTo x="21497" y="0"/>
                <wp:lineTo x="0" y="0"/>
              </wp:wrapPolygon>
            </wp:wrapTight>
            <wp:docPr id="1172327509" name="Picture 11723275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240" cy="3562350"/>
                    </a:xfrm>
                    <a:prstGeom prst="rect">
                      <a:avLst/>
                    </a:prstGeom>
                  </pic:spPr>
                </pic:pic>
              </a:graphicData>
            </a:graphic>
            <wp14:sizeRelH relativeFrom="margin">
              <wp14:pctWidth>0</wp14:pctWidth>
            </wp14:sizeRelH>
            <wp14:sizeRelV relativeFrom="margin">
              <wp14:pctHeight>0</wp14:pctHeight>
            </wp14:sizeRelV>
          </wp:anchor>
        </w:drawing>
      </w:r>
      <w:r w:rsidR="0025257B">
        <w:rPr>
          <w:b/>
          <w:bCs/>
          <w:u w:val="single"/>
        </w:rPr>
        <w:t>8.</w:t>
      </w:r>
      <w:r w:rsidR="00A64BC9" w:rsidRPr="00C10279">
        <w:rPr>
          <w:b/>
          <w:bCs/>
          <w:u w:val="single"/>
        </w:rPr>
        <w:t xml:space="preserve">LFSR </w:t>
      </w:r>
      <w:proofErr w:type="spellStart"/>
      <w:r w:rsidR="00A64BC9" w:rsidRPr="00C10279">
        <w:rPr>
          <w:b/>
          <w:bCs/>
          <w:u w:val="single"/>
        </w:rPr>
        <w:t>One_ms</w:t>
      </w:r>
      <w:proofErr w:type="spellEnd"/>
      <w:r w:rsidR="00A64BC9" w:rsidRPr="00C10279">
        <w:rPr>
          <w:b/>
          <w:bCs/>
          <w:u w:val="single"/>
        </w:rPr>
        <w:t xml:space="preserve"> _timer:</w:t>
      </w:r>
    </w:p>
    <w:p w14:paraId="5FB63DD6" w14:textId="7B686DAC" w:rsidR="00041940" w:rsidRPr="00494DEE" w:rsidRDefault="00E159B5" w:rsidP="00A15212">
      <w:pPr>
        <w:jc w:val="both"/>
        <w:rPr>
          <w:b/>
          <w:bCs/>
          <w:u w:val="single"/>
        </w:rPr>
      </w:pPr>
      <w:r w:rsidRPr="00754EC5">
        <w:rPr>
          <w:noProof/>
        </w:rPr>
        <w:drawing>
          <wp:anchor distT="0" distB="0" distL="114300" distR="114300" simplePos="0" relativeHeight="251658281" behindDoc="1" locked="0" layoutInCell="1" allowOverlap="1" wp14:anchorId="31BC4095" wp14:editId="39E7444D">
            <wp:simplePos x="0" y="0"/>
            <wp:positionH relativeFrom="column">
              <wp:posOffset>146349</wp:posOffset>
            </wp:positionH>
            <wp:positionV relativeFrom="paragraph">
              <wp:posOffset>215</wp:posOffset>
            </wp:positionV>
            <wp:extent cx="5943600" cy="3806825"/>
            <wp:effectExtent l="0" t="0" r="0" b="3175"/>
            <wp:wrapTight wrapText="bothSides">
              <wp:wrapPolygon edited="0">
                <wp:start x="0" y="0"/>
                <wp:lineTo x="0" y="21510"/>
                <wp:lineTo x="21531" y="21510"/>
                <wp:lineTo x="21531" y="0"/>
                <wp:lineTo x="0" y="0"/>
              </wp:wrapPolygon>
            </wp:wrapTight>
            <wp:docPr id="1366352610" name="Picture 1366352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52610"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anchor>
        </w:drawing>
      </w:r>
      <w:r w:rsidR="0025257B">
        <w:rPr>
          <w:b/>
          <w:bCs/>
          <w:u w:val="single"/>
        </w:rPr>
        <w:t>9.</w:t>
      </w:r>
      <w:r w:rsidR="00041940" w:rsidRPr="00494DEE">
        <w:rPr>
          <w:b/>
          <w:bCs/>
          <w:u w:val="single"/>
        </w:rPr>
        <w:t>Button Shaper:</w:t>
      </w:r>
    </w:p>
    <w:p w14:paraId="26C4020F" w14:textId="46A0F063" w:rsidR="00041940" w:rsidRDefault="00041940" w:rsidP="007D7E30">
      <w:pPr>
        <w:ind w:left="720"/>
        <w:jc w:val="center"/>
      </w:pPr>
      <w:r>
        <w:rPr>
          <w:noProof/>
        </w:rPr>
        <w:drawing>
          <wp:inline distT="0" distB="0" distL="0" distR="0" wp14:anchorId="250E5C5B" wp14:editId="4F575ED7">
            <wp:extent cx="5876925" cy="3305770"/>
            <wp:effectExtent l="0" t="0" r="0" b="9525"/>
            <wp:docPr id="1831671891" name="Picture 183167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89427" cy="3312802"/>
                    </a:xfrm>
                    <a:prstGeom prst="rect">
                      <a:avLst/>
                    </a:prstGeom>
                  </pic:spPr>
                </pic:pic>
              </a:graphicData>
            </a:graphic>
          </wp:inline>
        </w:drawing>
      </w:r>
    </w:p>
    <w:p w14:paraId="1B78B683" w14:textId="5147487E" w:rsidR="00041940" w:rsidRDefault="00041940" w:rsidP="00E1088D">
      <w:pPr>
        <w:ind w:left="720"/>
        <w:jc w:val="both"/>
      </w:pPr>
      <w:r w:rsidRPr="00041940">
        <w:rPr>
          <w:noProof/>
        </w:rPr>
        <w:drawing>
          <wp:inline distT="0" distB="0" distL="0" distR="0" wp14:anchorId="36B4EFAD" wp14:editId="36DDBF48">
            <wp:extent cx="5943600" cy="3746500"/>
            <wp:effectExtent l="0" t="0" r="0" b="6350"/>
            <wp:docPr id="1751977138" name="Picture 1751977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7138" name="Picture 1" descr="A screenshot of a computer&#10;&#10;Description automatically generated with medium confidence"/>
                    <pic:cNvPicPr/>
                  </pic:nvPicPr>
                  <pic:blipFill>
                    <a:blip r:embed="rId64"/>
                    <a:stretch>
                      <a:fillRect/>
                    </a:stretch>
                  </pic:blipFill>
                  <pic:spPr>
                    <a:xfrm>
                      <a:off x="0" y="0"/>
                      <a:ext cx="5943600" cy="3746500"/>
                    </a:xfrm>
                    <a:prstGeom prst="rect">
                      <a:avLst/>
                    </a:prstGeom>
                  </pic:spPr>
                </pic:pic>
              </a:graphicData>
            </a:graphic>
          </wp:inline>
        </w:drawing>
      </w:r>
    </w:p>
    <w:p w14:paraId="74EA6462" w14:textId="77777777" w:rsidR="00E1088D" w:rsidRDefault="00E1088D" w:rsidP="00E1088D">
      <w:pPr>
        <w:ind w:left="720"/>
        <w:jc w:val="both"/>
      </w:pPr>
    </w:p>
    <w:p w14:paraId="028AA841" w14:textId="77777777" w:rsidR="007D7E30" w:rsidRDefault="007D7E30" w:rsidP="00A15212">
      <w:pPr>
        <w:jc w:val="both"/>
      </w:pPr>
    </w:p>
    <w:p w14:paraId="410AAB72" w14:textId="22ABF810" w:rsidR="00041940" w:rsidRPr="000C7C42" w:rsidRDefault="0025257B" w:rsidP="00A15212">
      <w:pPr>
        <w:jc w:val="both"/>
        <w:rPr>
          <w:b/>
          <w:bCs/>
          <w:u w:val="single"/>
        </w:rPr>
      </w:pPr>
      <w:r>
        <w:rPr>
          <w:b/>
          <w:bCs/>
          <w:u w:val="single"/>
        </w:rPr>
        <w:t>10.</w:t>
      </w:r>
      <w:r w:rsidR="00041940" w:rsidRPr="000C7C42">
        <w:rPr>
          <w:b/>
          <w:bCs/>
          <w:u w:val="single"/>
        </w:rPr>
        <w:t>Counter:</w:t>
      </w:r>
    </w:p>
    <w:p w14:paraId="6054096C" w14:textId="483E0307" w:rsidR="00041940" w:rsidRDefault="00041940" w:rsidP="00E1088D">
      <w:pPr>
        <w:ind w:left="720"/>
        <w:jc w:val="both"/>
      </w:pPr>
      <w:r>
        <w:rPr>
          <w:noProof/>
        </w:rPr>
        <w:drawing>
          <wp:inline distT="0" distB="0" distL="0" distR="0" wp14:anchorId="3E0BC56C" wp14:editId="795A54D5">
            <wp:extent cx="6035698" cy="3495675"/>
            <wp:effectExtent l="0" t="0" r="3175" b="0"/>
            <wp:docPr id="325230834" name="Picture 3252308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40853" cy="3498661"/>
                    </a:xfrm>
                    <a:prstGeom prst="rect">
                      <a:avLst/>
                    </a:prstGeom>
                  </pic:spPr>
                </pic:pic>
              </a:graphicData>
            </a:graphic>
          </wp:inline>
        </w:drawing>
      </w:r>
    </w:p>
    <w:p w14:paraId="681F016C" w14:textId="594CCF3E" w:rsidR="004001A0" w:rsidRPr="000C7C42" w:rsidRDefault="0025257B" w:rsidP="00A15212">
      <w:pPr>
        <w:jc w:val="both"/>
        <w:rPr>
          <w:b/>
          <w:bCs/>
          <w:u w:val="single"/>
        </w:rPr>
      </w:pPr>
      <w:r>
        <w:rPr>
          <w:b/>
          <w:bCs/>
          <w:u w:val="single"/>
        </w:rPr>
        <w:t>11.</w:t>
      </w:r>
      <w:r w:rsidR="00E534EA" w:rsidRPr="000C7C42">
        <w:rPr>
          <w:b/>
          <w:bCs/>
          <w:u w:val="single"/>
        </w:rPr>
        <w:t>Count to 10:</w:t>
      </w:r>
    </w:p>
    <w:p w14:paraId="625C27A0" w14:textId="33F16D00" w:rsidR="00E534EA" w:rsidRDefault="00E534EA" w:rsidP="00E1088D">
      <w:pPr>
        <w:ind w:left="720"/>
        <w:jc w:val="both"/>
      </w:pPr>
      <w:r>
        <w:rPr>
          <w:noProof/>
        </w:rPr>
        <w:drawing>
          <wp:inline distT="0" distB="0" distL="0" distR="0" wp14:anchorId="5E8D43B4" wp14:editId="5D50B7D9">
            <wp:extent cx="5912662" cy="3276600"/>
            <wp:effectExtent l="0" t="0" r="0" b="0"/>
            <wp:docPr id="706658080" name="Picture 7066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21959" cy="3281752"/>
                    </a:xfrm>
                    <a:prstGeom prst="rect">
                      <a:avLst/>
                    </a:prstGeom>
                  </pic:spPr>
                </pic:pic>
              </a:graphicData>
            </a:graphic>
          </wp:inline>
        </w:drawing>
      </w:r>
    </w:p>
    <w:p w14:paraId="2B8906B0" w14:textId="77777777" w:rsidR="00E1088D" w:rsidRDefault="00E1088D" w:rsidP="00E1088D">
      <w:pPr>
        <w:ind w:left="720"/>
        <w:jc w:val="both"/>
      </w:pPr>
    </w:p>
    <w:p w14:paraId="6F57CE3E" w14:textId="28D9332D" w:rsidR="00E534EA" w:rsidRPr="000C7C42" w:rsidRDefault="0025257B" w:rsidP="00A15212">
      <w:pPr>
        <w:jc w:val="both"/>
        <w:rPr>
          <w:b/>
          <w:bCs/>
          <w:u w:val="single"/>
        </w:rPr>
      </w:pPr>
      <w:r>
        <w:rPr>
          <w:b/>
          <w:bCs/>
          <w:u w:val="single"/>
        </w:rPr>
        <w:t>12.</w:t>
      </w:r>
      <w:r w:rsidR="00E534EA" w:rsidRPr="000C7C42">
        <w:rPr>
          <w:b/>
          <w:bCs/>
          <w:u w:val="single"/>
        </w:rPr>
        <w:t xml:space="preserve">Count to </w:t>
      </w:r>
      <w:proofErr w:type="gramStart"/>
      <w:r w:rsidR="00E534EA" w:rsidRPr="000C7C42">
        <w:rPr>
          <w:b/>
          <w:bCs/>
          <w:u w:val="single"/>
        </w:rPr>
        <w:t>5 :</w:t>
      </w:r>
      <w:proofErr w:type="gramEnd"/>
    </w:p>
    <w:p w14:paraId="6D46EC6C" w14:textId="5A1744CC" w:rsidR="00E534EA" w:rsidRDefault="00E534EA" w:rsidP="007D7E30">
      <w:pPr>
        <w:ind w:left="720"/>
        <w:jc w:val="center"/>
      </w:pPr>
      <w:r>
        <w:rPr>
          <w:noProof/>
        </w:rPr>
        <w:drawing>
          <wp:inline distT="0" distB="0" distL="0" distR="0" wp14:anchorId="03B3066F" wp14:editId="641996FB">
            <wp:extent cx="5570113" cy="3295650"/>
            <wp:effectExtent l="0" t="0" r="0" b="0"/>
            <wp:docPr id="1293741778" name="Picture 12937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5471" cy="3298820"/>
                    </a:xfrm>
                    <a:prstGeom prst="rect">
                      <a:avLst/>
                    </a:prstGeom>
                  </pic:spPr>
                </pic:pic>
              </a:graphicData>
            </a:graphic>
          </wp:inline>
        </w:drawing>
      </w:r>
    </w:p>
    <w:p w14:paraId="2F198DE4" w14:textId="77777777" w:rsidR="00E534EA" w:rsidRDefault="00E534EA" w:rsidP="00A15212">
      <w:pPr>
        <w:jc w:val="both"/>
      </w:pPr>
    </w:p>
    <w:p w14:paraId="07CD4F12" w14:textId="77777777" w:rsidR="003A279F" w:rsidRDefault="003A279F" w:rsidP="00A15212">
      <w:pPr>
        <w:jc w:val="both"/>
        <w:rPr>
          <w:b/>
          <w:bCs/>
          <w:u w:val="single"/>
        </w:rPr>
      </w:pPr>
    </w:p>
    <w:p w14:paraId="4EEF8CCC" w14:textId="3BC57040" w:rsidR="00E534EA" w:rsidRPr="000C7C42" w:rsidRDefault="0025257B" w:rsidP="00A15212">
      <w:pPr>
        <w:jc w:val="both"/>
        <w:rPr>
          <w:b/>
          <w:bCs/>
          <w:u w:val="single"/>
        </w:rPr>
      </w:pPr>
      <w:r>
        <w:rPr>
          <w:b/>
          <w:bCs/>
          <w:u w:val="single"/>
        </w:rPr>
        <w:t>13.</w:t>
      </w:r>
      <w:r w:rsidR="00E534EA" w:rsidRPr="000C7C42">
        <w:rPr>
          <w:b/>
          <w:bCs/>
          <w:u w:val="single"/>
        </w:rPr>
        <w:t>Count to 100:</w:t>
      </w:r>
    </w:p>
    <w:p w14:paraId="0883B75F" w14:textId="6D4E367A" w:rsidR="00E534EA" w:rsidRDefault="00E534EA" w:rsidP="007D7E30">
      <w:pPr>
        <w:ind w:left="720"/>
        <w:jc w:val="center"/>
        <w:rPr>
          <w:noProof/>
        </w:rPr>
      </w:pPr>
      <w:r w:rsidRPr="00E534EA">
        <w:rPr>
          <w:noProof/>
        </w:rPr>
        <w:drawing>
          <wp:inline distT="0" distB="0" distL="0" distR="0" wp14:anchorId="7C413A3A" wp14:editId="269A5F3D">
            <wp:extent cx="5723634" cy="3221990"/>
            <wp:effectExtent l="0" t="0" r="0" b="0"/>
            <wp:docPr id="2122363373" name="Picture 2122363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3373" name="Picture 1" descr="A screenshot of a computer&#10;&#10;Description automatically generated"/>
                    <pic:cNvPicPr/>
                  </pic:nvPicPr>
                  <pic:blipFill>
                    <a:blip r:embed="rId68"/>
                    <a:stretch>
                      <a:fillRect/>
                    </a:stretch>
                  </pic:blipFill>
                  <pic:spPr>
                    <a:xfrm>
                      <a:off x="0" y="0"/>
                      <a:ext cx="5729155" cy="3225098"/>
                    </a:xfrm>
                    <a:prstGeom prst="rect">
                      <a:avLst/>
                    </a:prstGeom>
                  </pic:spPr>
                </pic:pic>
              </a:graphicData>
            </a:graphic>
          </wp:inline>
        </w:drawing>
      </w:r>
    </w:p>
    <w:p w14:paraId="7FB8515F" w14:textId="7D852BAC" w:rsidR="007D7E30" w:rsidRDefault="007D7E30" w:rsidP="00A15212">
      <w:pPr>
        <w:jc w:val="both"/>
        <w:rPr>
          <w:noProof/>
        </w:rPr>
      </w:pPr>
    </w:p>
    <w:p w14:paraId="19DFA76C" w14:textId="2B8E3469" w:rsidR="0025257B" w:rsidRDefault="0025257B" w:rsidP="00A15212">
      <w:pPr>
        <w:jc w:val="both"/>
        <w:rPr>
          <w:b/>
          <w:bCs/>
          <w:noProof/>
        </w:rPr>
      </w:pPr>
    </w:p>
    <w:p w14:paraId="49E8A4D1" w14:textId="3E174469" w:rsidR="0025257B" w:rsidRDefault="0025257B" w:rsidP="00A15212">
      <w:pPr>
        <w:jc w:val="both"/>
        <w:rPr>
          <w:b/>
          <w:bCs/>
          <w:noProof/>
        </w:rPr>
      </w:pPr>
    </w:p>
    <w:p w14:paraId="6AE6F2FA" w14:textId="3426A730" w:rsidR="00E534EA" w:rsidRPr="000C7C42" w:rsidRDefault="0025257B" w:rsidP="00A15212">
      <w:pPr>
        <w:jc w:val="both"/>
        <w:rPr>
          <w:b/>
          <w:bCs/>
          <w:noProof/>
        </w:rPr>
      </w:pPr>
      <w:r>
        <w:rPr>
          <w:b/>
          <w:bCs/>
          <w:noProof/>
        </w:rPr>
        <w:t>14.</w:t>
      </w:r>
      <w:r w:rsidR="00E534EA" w:rsidRPr="000C7C42">
        <w:rPr>
          <w:b/>
          <w:bCs/>
          <w:noProof/>
        </w:rPr>
        <w:t>7 Segment:</w:t>
      </w:r>
    </w:p>
    <w:p w14:paraId="7CC5AB49" w14:textId="0AC36819" w:rsidR="00E534EA" w:rsidRDefault="001F446F" w:rsidP="00A15212">
      <w:pPr>
        <w:jc w:val="both"/>
      </w:pPr>
      <w:r>
        <w:rPr>
          <w:noProof/>
        </w:rPr>
        <w:drawing>
          <wp:inline distT="0" distB="0" distL="0" distR="0" wp14:anchorId="63985F44" wp14:editId="438DCB67">
            <wp:extent cx="5943600" cy="2517140"/>
            <wp:effectExtent l="0" t="0" r="0" b="0"/>
            <wp:docPr id="724458452" name="Picture 724458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2791377C" w14:textId="0AC36819" w:rsidR="001F446F" w:rsidRDefault="00A46230" w:rsidP="000C7C42">
      <w:r w:rsidRPr="00A46230">
        <w:rPr>
          <w:noProof/>
        </w:rPr>
        <w:drawing>
          <wp:inline distT="0" distB="0" distL="0" distR="0" wp14:anchorId="3E6B6BA3" wp14:editId="3A0D1665">
            <wp:extent cx="5582429" cy="1562318"/>
            <wp:effectExtent l="0" t="0" r="0" b="0"/>
            <wp:docPr id="140267899" name="Picture 14026789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7899" name="Picture 1" descr="A screen shot of a computer code&#10;&#10;Description automatically generated with low confidence"/>
                    <pic:cNvPicPr/>
                  </pic:nvPicPr>
                  <pic:blipFill>
                    <a:blip r:embed="rId70"/>
                    <a:stretch>
                      <a:fillRect/>
                    </a:stretch>
                  </pic:blipFill>
                  <pic:spPr>
                    <a:xfrm>
                      <a:off x="0" y="0"/>
                      <a:ext cx="5582429" cy="1562318"/>
                    </a:xfrm>
                    <a:prstGeom prst="rect">
                      <a:avLst/>
                    </a:prstGeom>
                  </pic:spPr>
                </pic:pic>
              </a:graphicData>
            </a:graphic>
          </wp:inline>
        </w:drawing>
      </w:r>
    </w:p>
    <w:p w14:paraId="6202F2E5" w14:textId="263043BF" w:rsidR="0551481E" w:rsidRPr="000C7C42" w:rsidRDefault="0025257B" w:rsidP="0551481E">
      <w:pPr>
        <w:jc w:val="both"/>
        <w:rPr>
          <w:b/>
          <w:bCs/>
          <w:u w:val="single"/>
        </w:rPr>
      </w:pPr>
      <w:r>
        <w:rPr>
          <w:b/>
          <w:bCs/>
          <w:u w:val="single"/>
        </w:rPr>
        <w:t>15.</w:t>
      </w:r>
      <w:r w:rsidR="1274F4E6" w:rsidRPr="000C7C42">
        <w:rPr>
          <w:b/>
          <w:bCs/>
          <w:u w:val="single"/>
        </w:rPr>
        <w:t xml:space="preserve">Two Digit </w:t>
      </w:r>
      <w:r w:rsidR="576D7682" w:rsidRPr="000C7C42">
        <w:rPr>
          <w:b/>
          <w:bCs/>
          <w:u w:val="single"/>
        </w:rPr>
        <w:t>Timer:</w:t>
      </w:r>
    </w:p>
    <w:p w14:paraId="5D870EFF" w14:textId="71E0F2A2" w:rsidR="576D7682" w:rsidRDefault="576D7682" w:rsidP="003A279F">
      <w:pPr>
        <w:ind w:left="720"/>
      </w:pPr>
      <w:r>
        <w:rPr>
          <w:noProof/>
        </w:rPr>
        <w:drawing>
          <wp:inline distT="0" distB="0" distL="0" distR="0" wp14:anchorId="3C06F9EC" wp14:editId="5FF61BA8">
            <wp:extent cx="5614946" cy="2819170"/>
            <wp:effectExtent l="0" t="0" r="5080" b="635"/>
            <wp:docPr id="893807057" name="Picture 89380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1276" cy="2827369"/>
                    </a:xfrm>
                    <a:prstGeom prst="rect">
                      <a:avLst/>
                    </a:prstGeom>
                  </pic:spPr>
                </pic:pic>
              </a:graphicData>
            </a:graphic>
          </wp:inline>
        </w:drawing>
      </w:r>
    </w:p>
    <w:p w14:paraId="7F9FA115" w14:textId="77777777" w:rsidR="003A279F" w:rsidRDefault="003A279F" w:rsidP="00A15212">
      <w:pPr>
        <w:jc w:val="both"/>
        <w:rPr>
          <w:b/>
          <w:bCs/>
          <w:u w:val="single"/>
        </w:rPr>
      </w:pPr>
      <w:r w:rsidRPr="003A279F">
        <w:rPr>
          <w:b/>
          <w:bCs/>
          <w:u w:val="single"/>
        </w:rPr>
        <w:t>16.One sec Timer:</w:t>
      </w:r>
    </w:p>
    <w:p w14:paraId="050D9C6F" w14:textId="76370638" w:rsidR="003A279F" w:rsidRPr="003A279F" w:rsidRDefault="003A279F" w:rsidP="00A15212">
      <w:pPr>
        <w:jc w:val="both"/>
        <w:rPr>
          <w:b/>
          <w:bCs/>
          <w:u w:val="single"/>
        </w:rPr>
      </w:pPr>
      <w:r w:rsidRPr="003A279F">
        <w:rPr>
          <w:b/>
          <w:bCs/>
          <w:noProof/>
          <w:u w:val="single"/>
        </w:rPr>
        <w:drawing>
          <wp:inline distT="0" distB="0" distL="0" distR="0" wp14:anchorId="37F67F84" wp14:editId="0686B775">
            <wp:extent cx="5849166" cy="2267266"/>
            <wp:effectExtent l="0" t="0" r="0" b="0"/>
            <wp:docPr id="840654275" name="Picture 84065427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4275" name="Picture 1" descr="A screenshot of a computer program&#10;&#10;Description automatically generated with medium confidence"/>
                    <pic:cNvPicPr/>
                  </pic:nvPicPr>
                  <pic:blipFill>
                    <a:blip r:embed="rId72"/>
                    <a:stretch>
                      <a:fillRect/>
                    </a:stretch>
                  </pic:blipFill>
                  <pic:spPr>
                    <a:xfrm>
                      <a:off x="0" y="0"/>
                      <a:ext cx="5849166" cy="2267266"/>
                    </a:xfrm>
                    <a:prstGeom prst="rect">
                      <a:avLst/>
                    </a:prstGeom>
                  </pic:spPr>
                </pic:pic>
              </a:graphicData>
            </a:graphic>
          </wp:inline>
        </w:drawing>
      </w:r>
    </w:p>
    <w:p w14:paraId="7F03A184" w14:textId="77777777" w:rsidR="003A279F" w:rsidRDefault="003A279F" w:rsidP="00A15212">
      <w:pPr>
        <w:jc w:val="both"/>
        <w:rPr>
          <w:b/>
          <w:bCs/>
          <w:u w:val="single"/>
        </w:rPr>
      </w:pPr>
    </w:p>
    <w:p w14:paraId="58FD7150" w14:textId="77777777" w:rsidR="003A279F" w:rsidRDefault="003A279F" w:rsidP="00A15212">
      <w:pPr>
        <w:jc w:val="both"/>
        <w:rPr>
          <w:b/>
          <w:bCs/>
          <w:u w:val="single"/>
        </w:rPr>
      </w:pPr>
    </w:p>
    <w:p w14:paraId="206D3DA2" w14:textId="49583BDD" w:rsidR="00E534EA" w:rsidRPr="00196A44" w:rsidRDefault="0025257B" w:rsidP="00A15212">
      <w:pPr>
        <w:jc w:val="both"/>
        <w:rPr>
          <w:b/>
          <w:bCs/>
          <w:u w:val="single"/>
        </w:rPr>
      </w:pPr>
      <w:r>
        <w:rPr>
          <w:b/>
          <w:bCs/>
          <w:u w:val="single"/>
        </w:rPr>
        <w:t>1</w:t>
      </w:r>
      <w:r w:rsidR="003A279F">
        <w:rPr>
          <w:b/>
          <w:bCs/>
          <w:u w:val="single"/>
        </w:rPr>
        <w:t>7</w:t>
      </w:r>
      <w:r>
        <w:rPr>
          <w:b/>
          <w:bCs/>
          <w:u w:val="single"/>
        </w:rPr>
        <w:t>.</w:t>
      </w:r>
      <w:r w:rsidR="0007343A" w:rsidRPr="00196A44">
        <w:rPr>
          <w:b/>
          <w:bCs/>
          <w:u w:val="single"/>
        </w:rPr>
        <w:t>Digit Timer:</w:t>
      </w:r>
    </w:p>
    <w:p w14:paraId="070919F0" w14:textId="10A53B7D" w:rsidR="0007343A" w:rsidRDefault="00E416CA" w:rsidP="00E1088D">
      <w:pPr>
        <w:ind w:left="720"/>
        <w:jc w:val="both"/>
      </w:pPr>
      <w:r>
        <w:rPr>
          <w:noProof/>
        </w:rPr>
        <w:drawing>
          <wp:inline distT="0" distB="0" distL="0" distR="0" wp14:anchorId="1997B0CF" wp14:editId="180BD36F">
            <wp:extent cx="5905500" cy="3124994"/>
            <wp:effectExtent l="0" t="0" r="0" b="0"/>
            <wp:docPr id="1935975897" name="Picture 19359758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1325" cy="3128076"/>
                    </a:xfrm>
                    <a:prstGeom prst="rect">
                      <a:avLst/>
                    </a:prstGeom>
                  </pic:spPr>
                </pic:pic>
              </a:graphicData>
            </a:graphic>
          </wp:inline>
        </w:drawing>
      </w:r>
    </w:p>
    <w:p w14:paraId="56C53789" w14:textId="046C5250" w:rsidR="00E416CA" w:rsidRDefault="00E416CA" w:rsidP="00E1088D">
      <w:pPr>
        <w:ind w:left="720"/>
        <w:jc w:val="both"/>
      </w:pPr>
      <w:r>
        <w:rPr>
          <w:noProof/>
        </w:rPr>
        <w:drawing>
          <wp:inline distT="0" distB="0" distL="0" distR="0" wp14:anchorId="7A5E0DC7" wp14:editId="3EBC2BD7">
            <wp:extent cx="5943600" cy="3627755"/>
            <wp:effectExtent l="0" t="0" r="0" b="0"/>
            <wp:docPr id="892924145" name="Picture 892924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2414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inline>
        </w:drawing>
      </w:r>
    </w:p>
    <w:p w14:paraId="583C193F" w14:textId="77777777" w:rsidR="00E1088D" w:rsidRDefault="00E1088D" w:rsidP="00E1088D">
      <w:pPr>
        <w:ind w:left="720"/>
        <w:jc w:val="both"/>
      </w:pPr>
    </w:p>
    <w:p w14:paraId="1123CEBE" w14:textId="34CAB92D" w:rsidR="007D7E30" w:rsidRDefault="007D7E30" w:rsidP="399711DD">
      <w:pPr>
        <w:jc w:val="both"/>
      </w:pPr>
    </w:p>
    <w:p w14:paraId="75692CAB" w14:textId="34CAB92D" w:rsidR="00427D49" w:rsidRDefault="00427D49" w:rsidP="399711DD">
      <w:pPr>
        <w:jc w:val="both"/>
        <w:rPr>
          <w:b/>
          <w:bCs/>
          <w:u w:val="single"/>
        </w:rPr>
      </w:pPr>
    </w:p>
    <w:p w14:paraId="17EE39AA" w14:textId="70356620" w:rsidR="399711DD" w:rsidRPr="00196A44" w:rsidRDefault="0025257B" w:rsidP="399711DD">
      <w:pPr>
        <w:jc w:val="both"/>
        <w:rPr>
          <w:b/>
          <w:bCs/>
          <w:u w:val="single"/>
        </w:rPr>
      </w:pPr>
      <w:r>
        <w:rPr>
          <w:b/>
          <w:bCs/>
          <w:u w:val="single"/>
        </w:rPr>
        <w:t>1</w:t>
      </w:r>
      <w:r w:rsidR="003A279F">
        <w:rPr>
          <w:b/>
          <w:bCs/>
          <w:u w:val="single"/>
        </w:rPr>
        <w:t>8</w:t>
      </w:r>
      <w:r>
        <w:rPr>
          <w:b/>
          <w:bCs/>
          <w:u w:val="single"/>
        </w:rPr>
        <w:t>.</w:t>
      </w:r>
      <w:r w:rsidR="399711DD" w:rsidRPr="00196A44">
        <w:rPr>
          <w:b/>
          <w:bCs/>
          <w:u w:val="single"/>
        </w:rPr>
        <w:t xml:space="preserve">Load </w:t>
      </w:r>
      <w:r w:rsidR="029C71FD" w:rsidRPr="00196A44">
        <w:rPr>
          <w:b/>
          <w:bCs/>
          <w:u w:val="single"/>
        </w:rPr>
        <w:t>Register:</w:t>
      </w:r>
    </w:p>
    <w:p w14:paraId="73545B26" w14:textId="77777777" w:rsidR="00E1088D" w:rsidRPr="00E1088D" w:rsidRDefault="00E1088D" w:rsidP="399711DD">
      <w:pPr>
        <w:jc w:val="both"/>
        <w:rPr>
          <w:u w:val="single"/>
        </w:rPr>
      </w:pPr>
    </w:p>
    <w:p w14:paraId="5128475A" w14:textId="5E60A735" w:rsidR="2E0973FA" w:rsidRDefault="2E0973FA" w:rsidP="00E1088D">
      <w:pPr>
        <w:ind w:left="720"/>
        <w:jc w:val="both"/>
      </w:pPr>
      <w:r>
        <w:rPr>
          <w:noProof/>
        </w:rPr>
        <w:drawing>
          <wp:inline distT="0" distB="0" distL="0" distR="0" wp14:anchorId="576F8E41" wp14:editId="17127DCB">
            <wp:extent cx="5724525" cy="2659519"/>
            <wp:effectExtent l="0" t="0" r="0" b="7620"/>
            <wp:docPr id="2044674901" name="Picture 204467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674901"/>
                    <pic:cNvPicPr/>
                  </pic:nvPicPr>
                  <pic:blipFill>
                    <a:blip r:embed="rId75">
                      <a:extLst>
                        <a:ext uri="{28A0092B-C50C-407E-A947-70E740481C1C}">
                          <a14:useLocalDpi xmlns:a14="http://schemas.microsoft.com/office/drawing/2010/main" val="0"/>
                        </a:ext>
                      </a:extLst>
                    </a:blip>
                    <a:stretch>
                      <a:fillRect/>
                    </a:stretch>
                  </pic:blipFill>
                  <pic:spPr>
                    <a:xfrm>
                      <a:off x="0" y="0"/>
                      <a:ext cx="5726977" cy="2660658"/>
                    </a:xfrm>
                    <a:prstGeom prst="rect">
                      <a:avLst/>
                    </a:prstGeom>
                  </pic:spPr>
                </pic:pic>
              </a:graphicData>
            </a:graphic>
          </wp:inline>
        </w:drawing>
      </w:r>
    </w:p>
    <w:p w14:paraId="015AF0CC" w14:textId="223D7261" w:rsidR="73032486" w:rsidRDefault="73032486" w:rsidP="73032486">
      <w:pPr>
        <w:jc w:val="both"/>
      </w:pPr>
    </w:p>
    <w:p w14:paraId="703C2526" w14:textId="3525CA02" w:rsidR="73032486" w:rsidRPr="00196A44" w:rsidRDefault="0025257B" w:rsidP="7A6BB7A8">
      <w:pPr>
        <w:jc w:val="both"/>
        <w:rPr>
          <w:b/>
          <w:bCs/>
          <w:u w:val="single"/>
        </w:rPr>
      </w:pPr>
      <w:r>
        <w:rPr>
          <w:b/>
          <w:bCs/>
          <w:u w:val="single"/>
        </w:rPr>
        <w:t>1</w:t>
      </w:r>
      <w:r w:rsidR="003A279F">
        <w:rPr>
          <w:b/>
          <w:bCs/>
          <w:u w:val="single"/>
        </w:rPr>
        <w:t>9</w:t>
      </w:r>
      <w:r>
        <w:rPr>
          <w:b/>
          <w:bCs/>
          <w:u w:val="single"/>
        </w:rPr>
        <w:t>.</w:t>
      </w:r>
      <w:r w:rsidR="7A6BB7A8" w:rsidRPr="00196A44">
        <w:rPr>
          <w:b/>
          <w:bCs/>
          <w:u w:val="single"/>
        </w:rPr>
        <w:t>My Mux:</w:t>
      </w:r>
    </w:p>
    <w:p w14:paraId="01E372F9" w14:textId="77777777" w:rsidR="00E1088D" w:rsidRDefault="00E1088D" w:rsidP="00E1088D">
      <w:pPr>
        <w:ind w:left="720"/>
        <w:jc w:val="both"/>
      </w:pPr>
      <w:r>
        <w:rPr>
          <w:noProof/>
        </w:rPr>
        <w:drawing>
          <wp:inline distT="0" distB="0" distL="0" distR="0" wp14:anchorId="5D0B7060" wp14:editId="73128A9E">
            <wp:extent cx="5724000" cy="3028950"/>
            <wp:effectExtent l="0" t="0" r="0" b="0"/>
            <wp:docPr id="1736489295" name="Picture 1736489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9295" name="Picture 1736489295"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0962" cy="3037926"/>
                    </a:xfrm>
                    <a:prstGeom prst="rect">
                      <a:avLst/>
                    </a:prstGeom>
                  </pic:spPr>
                </pic:pic>
              </a:graphicData>
            </a:graphic>
          </wp:inline>
        </w:drawing>
      </w:r>
    </w:p>
    <w:p w14:paraId="5F948417" w14:textId="77777777" w:rsidR="00E1088D" w:rsidRDefault="00E1088D" w:rsidP="00E1088D">
      <w:pPr>
        <w:jc w:val="both"/>
      </w:pPr>
    </w:p>
    <w:p w14:paraId="092C4645" w14:textId="77777777" w:rsidR="00E1088D" w:rsidRDefault="00E1088D" w:rsidP="00E1088D">
      <w:pPr>
        <w:jc w:val="both"/>
      </w:pPr>
    </w:p>
    <w:p w14:paraId="01B3F815" w14:textId="5FE5B40D" w:rsidR="00EB085B" w:rsidRPr="00196A44" w:rsidRDefault="003A279F" w:rsidP="00A15212">
      <w:pPr>
        <w:jc w:val="both"/>
        <w:rPr>
          <w:b/>
          <w:bCs/>
          <w:u w:val="single"/>
        </w:rPr>
      </w:pPr>
      <w:r>
        <w:rPr>
          <w:b/>
          <w:bCs/>
          <w:u w:val="single"/>
        </w:rPr>
        <w:t>20</w:t>
      </w:r>
      <w:r w:rsidR="0025257B">
        <w:rPr>
          <w:b/>
          <w:bCs/>
          <w:u w:val="single"/>
        </w:rPr>
        <w:t>.</w:t>
      </w:r>
      <w:r w:rsidR="5EF1F488" w:rsidRPr="00196A44">
        <w:rPr>
          <w:b/>
          <w:bCs/>
          <w:u w:val="single"/>
        </w:rPr>
        <w:t>My Mux</w:t>
      </w:r>
      <w:r w:rsidR="46F0A4D1" w:rsidRPr="00196A44">
        <w:rPr>
          <w:b/>
          <w:bCs/>
          <w:u w:val="single"/>
        </w:rPr>
        <w:t>_</w:t>
      </w:r>
      <w:r w:rsidR="7026DF8E" w:rsidRPr="00196A44">
        <w:rPr>
          <w:b/>
          <w:bCs/>
          <w:u w:val="single"/>
        </w:rPr>
        <w:t>1bit:</w:t>
      </w:r>
    </w:p>
    <w:p w14:paraId="458C29CA" w14:textId="0E8BB54F" w:rsidR="7026DF8E" w:rsidRDefault="7026DF8E" w:rsidP="00E1088D">
      <w:pPr>
        <w:ind w:left="720"/>
        <w:jc w:val="both"/>
      </w:pPr>
      <w:r>
        <w:rPr>
          <w:noProof/>
        </w:rPr>
        <w:drawing>
          <wp:inline distT="0" distB="0" distL="0" distR="0" wp14:anchorId="33E1A602" wp14:editId="54DAEC99">
            <wp:extent cx="5499897" cy="3105150"/>
            <wp:effectExtent l="0" t="0" r="5715" b="0"/>
            <wp:docPr id="1987751071" name="Picture 198775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14921" cy="3113633"/>
                    </a:xfrm>
                    <a:prstGeom prst="rect">
                      <a:avLst/>
                    </a:prstGeom>
                  </pic:spPr>
                </pic:pic>
              </a:graphicData>
            </a:graphic>
          </wp:inline>
        </w:drawing>
      </w:r>
    </w:p>
    <w:p w14:paraId="63E2192C" w14:textId="53BD3FCC" w:rsidR="7026DF8E" w:rsidRPr="00196A44" w:rsidRDefault="0025257B" w:rsidP="7026DF8E">
      <w:pPr>
        <w:jc w:val="both"/>
        <w:rPr>
          <w:b/>
          <w:bCs/>
          <w:u w:val="single"/>
        </w:rPr>
      </w:pPr>
      <w:r>
        <w:rPr>
          <w:b/>
          <w:bCs/>
          <w:u w:val="single"/>
        </w:rPr>
        <w:t>2</w:t>
      </w:r>
      <w:r w:rsidR="003A279F">
        <w:rPr>
          <w:b/>
          <w:bCs/>
          <w:u w:val="single"/>
        </w:rPr>
        <w:t>1</w:t>
      </w:r>
      <w:r>
        <w:rPr>
          <w:b/>
          <w:bCs/>
          <w:u w:val="single"/>
        </w:rPr>
        <w:t>.</w:t>
      </w:r>
      <w:r w:rsidR="7026DF8E" w:rsidRPr="00196A44">
        <w:rPr>
          <w:b/>
          <w:bCs/>
          <w:u w:val="single"/>
        </w:rPr>
        <w:t>My Mux_</w:t>
      </w:r>
      <w:r w:rsidR="35D08B0F" w:rsidRPr="00196A44">
        <w:rPr>
          <w:b/>
          <w:bCs/>
          <w:u w:val="single"/>
        </w:rPr>
        <w:t>7bit:</w:t>
      </w:r>
    </w:p>
    <w:p w14:paraId="6286524D" w14:textId="23B05B67" w:rsidR="35D08B0F" w:rsidRDefault="35D08B0F" w:rsidP="00E1088D">
      <w:pPr>
        <w:ind w:left="720"/>
        <w:jc w:val="both"/>
      </w:pPr>
      <w:r>
        <w:rPr>
          <w:noProof/>
        </w:rPr>
        <w:drawing>
          <wp:inline distT="0" distB="0" distL="0" distR="0" wp14:anchorId="68A901F6" wp14:editId="291D1D62">
            <wp:extent cx="5617535" cy="3019425"/>
            <wp:effectExtent l="0" t="0" r="2540" b="0"/>
            <wp:docPr id="450848540" name="Picture 4508485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5098" cy="3023490"/>
                    </a:xfrm>
                    <a:prstGeom prst="rect">
                      <a:avLst/>
                    </a:prstGeom>
                  </pic:spPr>
                </pic:pic>
              </a:graphicData>
            </a:graphic>
          </wp:inline>
        </w:drawing>
      </w:r>
    </w:p>
    <w:p w14:paraId="00EE0D28" w14:textId="77777777" w:rsidR="00E1088D" w:rsidRDefault="00E1088D" w:rsidP="00E1088D">
      <w:pPr>
        <w:ind w:left="720"/>
        <w:jc w:val="both"/>
      </w:pPr>
    </w:p>
    <w:p w14:paraId="663D8C75" w14:textId="561C3712" w:rsidR="00E1088D" w:rsidRDefault="00E1088D" w:rsidP="00E1088D">
      <w:pPr>
        <w:ind w:left="720"/>
        <w:jc w:val="both"/>
      </w:pPr>
    </w:p>
    <w:p w14:paraId="7B010FE8" w14:textId="1BD166B0" w:rsidR="0025257B" w:rsidRDefault="0025257B" w:rsidP="0F55E40E">
      <w:pPr>
        <w:jc w:val="both"/>
        <w:rPr>
          <w:b/>
          <w:bCs/>
          <w:u w:val="single"/>
        </w:rPr>
      </w:pPr>
    </w:p>
    <w:p w14:paraId="1BDEAB62" w14:textId="7EBAC566" w:rsidR="0025257B" w:rsidRDefault="0025257B" w:rsidP="0F55E40E">
      <w:pPr>
        <w:jc w:val="both"/>
        <w:rPr>
          <w:b/>
          <w:bCs/>
          <w:u w:val="single"/>
        </w:rPr>
      </w:pPr>
    </w:p>
    <w:p w14:paraId="64965396" w14:textId="41010A49" w:rsidR="0025257B" w:rsidRDefault="0025257B" w:rsidP="0F55E40E">
      <w:pPr>
        <w:jc w:val="both"/>
        <w:rPr>
          <w:b/>
          <w:bCs/>
          <w:u w:val="single"/>
        </w:rPr>
      </w:pPr>
    </w:p>
    <w:p w14:paraId="762544E4" w14:textId="63D2F35F" w:rsidR="0F55E40E" w:rsidRPr="006929D8" w:rsidRDefault="0025257B" w:rsidP="0F55E40E">
      <w:pPr>
        <w:jc w:val="both"/>
        <w:rPr>
          <w:b/>
          <w:bCs/>
          <w:u w:val="single"/>
        </w:rPr>
      </w:pPr>
      <w:r>
        <w:rPr>
          <w:b/>
          <w:bCs/>
          <w:u w:val="single"/>
        </w:rPr>
        <w:t>2</w:t>
      </w:r>
      <w:r w:rsidR="003A279F">
        <w:rPr>
          <w:b/>
          <w:bCs/>
          <w:u w:val="single"/>
        </w:rPr>
        <w:t>2</w:t>
      </w:r>
      <w:r>
        <w:rPr>
          <w:b/>
          <w:bCs/>
          <w:u w:val="single"/>
        </w:rPr>
        <w:t>.</w:t>
      </w:r>
      <w:r w:rsidR="15A63BB9" w:rsidRPr="006929D8">
        <w:rPr>
          <w:b/>
          <w:bCs/>
          <w:u w:val="single"/>
        </w:rPr>
        <w:t>My Mux_10bit:</w:t>
      </w:r>
    </w:p>
    <w:p w14:paraId="432CF4B0" w14:textId="79B621F0" w:rsidR="15A63BB9" w:rsidRDefault="15A63BB9" w:rsidP="00E1088D">
      <w:pPr>
        <w:ind w:left="720"/>
        <w:jc w:val="both"/>
      </w:pPr>
      <w:r>
        <w:rPr>
          <w:noProof/>
        </w:rPr>
        <w:drawing>
          <wp:inline distT="0" distB="0" distL="0" distR="0" wp14:anchorId="53AD6384" wp14:editId="741FAF67">
            <wp:extent cx="5800725" cy="3770471"/>
            <wp:effectExtent l="0" t="0" r="0" b="1905"/>
            <wp:docPr id="1319842694" name="Picture 13198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04229" cy="3772748"/>
                    </a:xfrm>
                    <a:prstGeom prst="rect">
                      <a:avLst/>
                    </a:prstGeom>
                  </pic:spPr>
                </pic:pic>
              </a:graphicData>
            </a:graphic>
          </wp:inline>
        </w:drawing>
      </w:r>
    </w:p>
    <w:p w14:paraId="031A04CE" w14:textId="77777777" w:rsidR="00E1088D" w:rsidRDefault="00E1088D" w:rsidP="00E1088D">
      <w:pPr>
        <w:ind w:left="720"/>
        <w:jc w:val="both"/>
      </w:pPr>
    </w:p>
    <w:p w14:paraId="3F0C7A40" w14:textId="65372C1D" w:rsidR="00EB085B" w:rsidRPr="006929D8" w:rsidRDefault="0025257B" w:rsidP="00A15212">
      <w:pPr>
        <w:jc w:val="both"/>
        <w:rPr>
          <w:b/>
          <w:bCs/>
          <w:u w:val="single"/>
        </w:rPr>
      </w:pPr>
      <w:r>
        <w:rPr>
          <w:b/>
          <w:bCs/>
          <w:u w:val="single"/>
        </w:rPr>
        <w:t>2</w:t>
      </w:r>
      <w:r w:rsidR="003A279F">
        <w:rPr>
          <w:b/>
          <w:bCs/>
          <w:u w:val="single"/>
        </w:rPr>
        <w:t>3</w:t>
      </w:r>
      <w:r>
        <w:rPr>
          <w:b/>
          <w:bCs/>
          <w:u w:val="single"/>
        </w:rPr>
        <w:t>.</w:t>
      </w:r>
      <w:r w:rsidR="5EF1F488" w:rsidRPr="006929D8">
        <w:rPr>
          <w:b/>
          <w:bCs/>
          <w:u w:val="single"/>
        </w:rPr>
        <w:t>Hundred</w:t>
      </w:r>
      <w:r w:rsidR="00EB085B" w:rsidRPr="006929D8">
        <w:rPr>
          <w:b/>
          <w:bCs/>
          <w:u w:val="single"/>
        </w:rPr>
        <w:t xml:space="preserve">_ms </w:t>
      </w:r>
      <w:proofErr w:type="gramStart"/>
      <w:r w:rsidR="00EB085B" w:rsidRPr="006929D8">
        <w:rPr>
          <w:b/>
          <w:bCs/>
          <w:u w:val="single"/>
        </w:rPr>
        <w:t>Timer :</w:t>
      </w:r>
      <w:proofErr w:type="gramEnd"/>
    </w:p>
    <w:p w14:paraId="7CBA9605" w14:textId="5BCE6999" w:rsidR="00EB085B" w:rsidRDefault="00EB085B" w:rsidP="00E1088D">
      <w:pPr>
        <w:ind w:left="720"/>
        <w:jc w:val="both"/>
      </w:pPr>
      <w:r>
        <w:rPr>
          <w:noProof/>
        </w:rPr>
        <w:drawing>
          <wp:inline distT="0" distB="0" distL="0" distR="0" wp14:anchorId="3A50A8CB" wp14:editId="13237C65">
            <wp:extent cx="5845629" cy="1704975"/>
            <wp:effectExtent l="0" t="0" r="3175" b="0"/>
            <wp:docPr id="161114552" name="Picture 1611145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3726" cy="1707337"/>
                    </a:xfrm>
                    <a:prstGeom prst="rect">
                      <a:avLst/>
                    </a:prstGeom>
                  </pic:spPr>
                </pic:pic>
              </a:graphicData>
            </a:graphic>
          </wp:inline>
        </w:drawing>
      </w:r>
    </w:p>
    <w:p w14:paraId="7855B8EE" w14:textId="4B2FCECF" w:rsidR="00E1088D" w:rsidRDefault="00E1088D" w:rsidP="00E1088D">
      <w:pPr>
        <w:ind w:left="720"/>
        <w:jc w:val="both"/>
      </w:pPr>
    </w:p>
    <w:p w14:paraId="784C93EA" w14:textId="0F884AEB" w:rsidR="0025257B" w:rsidRDefault="0025257B" w:rsidP="00A15212">
      <w:pPr>
        <w:jc w:val="both"/>
        <w:rPr>
          <w:b/>
          <w:bCs/>
          <w:u w:val="single"/>
        </w:rPr>
      </w:pPr>
    </w:p>
    <w:p w14:paraId="466FD01B" w14:textId="0132C28C" w:rsidR="0025257B" w:rsidRDefault="0025257B" w:rsidP="00A15212">
      <w:pPr>
        <w:jc w:val="both"/>
        <w:rPr>
          <w:b/>
          <w:bCs/>
          <w:u w:val="single"/>
        </w:rPr>
      </w:pPr>
    </w:p>
    <w:p w14:paraId="7F05776D" w14:textId="38CE306D" w:rsidR="0025257B" w:rsidRDefault="0025257B" w:rsidP="00A15212">
      <w:pPr>
        <w:jc w:val="both"/>
        <w:rPr>
          <w:b/>
          <w:bCs/>
          <w:u w:val="single"/>
        </w:rPr>
      </w:pPr>
    </w:p>
    <w:p w14:paraId="5D34F32E" w14:textId="137D3655" w:rsidR="0025257B" w:rsidRDefault="0025257B" w:rsidP="00A15212">
      <w:pPr>
        <w:jc w:val="both"/>
        <w:rPr>
          <w:b/>
          <w:bCs/>
          <w:u w:val="single"/>
        </w:rPr>
      </w:pPr>
    </w:p>
    <w:p w14:paraId="745C550F" w14:textId="225D0B14" w:rsidR="0025257B" w:rsidRDefault="0025257B" w:rsidP="00A15212">
      <w:pPr>
        <w:jc w:val="both"/>
        <w:rPr>
          <w:b/>
          <w:bCs/>
          <w:u w:val="single"/>
        </w:rPr>
      </w:pPr>
    </w:p>
    <w:p w14:paraId="24F9B76E" w14:textId="4F17EC47" w:rsidR="00EB085B" w:rsidRPr="006929D8" w:rsidRDefault="003A279F" w:rsidP="00A15212">
      <w:pPr>
        <w:jc w:val="both"/>
        <w:rPr>
          <w:b/>
          <w:bCs/>
          <w:u w:val="single"/>
        </w:rPr>
      </w:pPr>
      <w:r>
        <w:rPr>
          <w:b/>
          <w:bCs/>
          <w:u w:val="single"/>
        </w:rPr>
        <w:t>24</w:t>
      </w:r>
      <w:r w:rsidR="0025257B">
        <w:rPr>
          <w:b/>
          <w:bCs/>
          <w:u w:val="single"/>
        </w:rPr>
        <w:t>.</w:t>
      </w:r>
      <w:r w:rsidR="00EB085B" w:rsidRPr="006929D8">
        <w:rPr>
          <w:b/>
          <w:bCs/>
          <w:u w:val="single"/>
        </w:rPr>
        <w:t>ID Check:</w:t>
      </w:r>
    </w:p>
    <w:p w14:paraId="75E37413" w14:textId="7F79758E" w:rsidR="00EB085B" w:rsidRDefault="00695A01" w:rsidP="00E1088D">
      <w:pPr>
        <w:ind w:left="720"/>
        <w:jc w:val="both"/>
      </w:pPr>
      <w:r>
        <w:rPr>
          <w:noProof/>
        </w:rPr>
        <w:drawing>
          <wp:inline distT="0" distB="0" distL="0" distR="0" wp14:anchorId="4E65821F" wp14:editId="3424CDE8">
            <wp:extent cx="5505450" cy="2833013"/>
            <wp:effectExtent l="0" t="0" r="0" b="5715"/>
            <wp:docPr id="1228309939" name="Picture 12283099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1450" cy="2836100"/>
                    </a:xfrm>
                    <a:prstGeom prst="rect">
                      <a:avLst/>
                    </a:prstGeom>
                  </pic:spPr>
                </pic:pic>
              </a:graphicData>
            </a:graphic>
          </wp:inline>
        </w:drawing>
      </w:r>
    </w:p>
    <w:p w14:paraId="3DB6073B" w14:textId="61B07B67" w:rsidR="00695A01" w:rsidRDefault="00695A01" w:rsidP="00E1088D">
      <w:pPr>
        <w:ind w:left="720"/>
        <w:jc w:val="both"/>
      </w:pPr>
      <w:r w:rsidRPr="00695A01">
        <w:rPr>
          <w:noProof/>
        </w:rPr>
        <w:drawing>
          <wp:inline distT="0" distB="0" distL="0" distR="0" wp14:anchorId="4A7B187A" wp14:editId="17AC3F7D">
            <wp:extent cx="5524500" cy="3058543"/>
            <wp:effectExtent l="0" t="0" r="0" b="8890"/>
            <wp:docPr id="1915548798" name="Picture 19155487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798" name="Picture 1" descr="A screenshot of a computer&#10;&#10;Description automatically generated with medium confidence"/>
                    <pic:cNvPicPr/>
                  </pic:nvPicPr>
                  <pic:blipFill>
                    <a:blip r:embed="rId82"/>
                    <a:stretch>
                      <a:fillRect/>
                    </a:stretch>
                  </pic:blipFill>
                  <pic:spPr>
                    <a:xfrm>
                      <a:off x="0" y="0"/>
                      <a:ext cx="5535846" cy="3064825"/>
                    </a:xfrm>
                    <a:prstGeom prst="rect">
                      <a:avLst/>
                    </a:prstGeom>
                  </pic:spPr>
                </pic:pic>
              </a:graphicData>
            </a:graphic>
          </wp:inline>
        </w:drawing>
      </w:r>
    </w:p>
    <w:p w14:paraId="2DFBF950" w14:textId="31DB862A" w:rsidR="00695A01" w:rsidRDefault="00695A01" w:rsidP="007D7E30">
      <w:pPr>
        <w:ind w:left="720"/>
        <w:jc w:val="center"/>
      </w:pPr>
      <w:r w:rsidRPr="00695A01">
        <w:rPr>
          <w:noProof/>
        </w:rPr>
        <w:drawing>
          <wp:inline distT="0" distB="0" distL="0" distR="0" wp14:anchorId="4DB6BBF2" wp14:editId="6901C016">
            <wp:extent cx="5943600" cy="3519170"/>
            <wp:effectExtent l="0" t="0" r="0" b="5080"/>
            <wp:docPr id="58306616" name="Picture 583066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616" name="Picture 1" descr="A screenshot of a computer&#10;&#10;Description automatically generated with medium confidence"/>
                    <pic:cNvPicPr/>
                  </pic:nvPicPr>
                  <pic:blipFill>
                    <a:blip r:embed="rId83"/>
                    <a:stretch>
                      <a:fillRect/>
                    </a:stretch>
                  </pic:blipFill>
                  <pic:spPr>
                    <a:xfrm>
                      <a:off x="0" y="0"/>
                      <a:ext cx="5943600" cy="3519170"/>
                    </a:xfrm>
                    <a:prstGeom prst="rect">
                      <a:avLst/>
                    </a:prstGeom>
                  </pic:spPr>
                </pic:pic>
              </a:graphicData>
            </a:graphic>
          </wp:inline>
        </w:drawing>
      </w:r>
    </w:p>
    <w:p w14:paraId="562305F5" w14:textId="4D8FE98F" w:rsidR="00695A01" w:rsidRDefault="00695A01" w:rsidP="007D7E30">
      <w:pPr>
        <w:ind w:left="720"/>
        <w:jc w:val="center"/>
      </w:pPr>
      <w:r w:rsidRPr="00695A01">
        <w:rPr>
          <w:noProof/>
        </w:rPr>
        <w:drawing>
          <wp:inline distT="0" distB="0" distL="0" distR="0" wp14:anchorId="24FFEFB6" wp14:editId="3E4AB501">
            <wp:extent cx="5943600" cy="3227070"/>
            <wp:effectExtent l="0" t="0" r="0" b="0"/>
            <wp:docPr id="13856774" name="Picture 138567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74" name="Picture 1" descr="A screenshot of a computer&#10;&#10;Description automatically generated with medium confidence"/>
                    <pic:cNvPicPr/>
                  </pic:nvPicPr>
                  <pic:blipFill>
                    <a:blip r:embed="rId84"/>
                    <a:stretch>
                      <a:fillRect/>
                    </a:stretch>
                  </pic:blipFill>
                  <pic:spPr>
                    <a:xfrm>
                      <a:off x="0" y="0"/>
                      <a:ext cx="5943600" cy="3227070"/>
                    </a:xfrm>
                    <a:prstGeom prst="rect">
                      <a:avLst/>
                    </a:prstGeom>
                  </pic:spPr>
                </pic:pic>
              </a:graphicData>
            </a:graphic>
          </wp:inline>
        </w:drawing>
      </w:r>
    </w:p>
    <w:p w14:paraId="76508DFE" w14:textId="02A5918A" w:rsidR="00695A01" w:rsidRDefault="00695A01" w:rsidP="007D7E30">
      <w:pPr>
        <w:ind w:left="720"/>
        <w:jc w:val="center"/>
      </w:pPr>
      <w:r w:rsidRPr="00695A01">
        <w:rPr>
          <w:noProof/>
        </w:rPr>
        <w:drawing>
          <wp:inline distT="0" distB="0" distL="0" distR="0" wp14:anchorId="24CD144E" wp14:editId="244EEC89">
            <wp:extent cx="5943600" cy="3260090"/>
            <wp:effectExtent l="0" t="0" r="0" b="0"/>
            <wp:docPr id="1757295090" name="Picture 1757295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5090" name="Picture 1" descr="A screenshot of a computer&#10;&#10;Description automatically generated"/>
                    <pic:cNvPicPr/>
                  </pic:nvPicPr>
                  <pic:blipFill>
                    <a:blip r:embed="rId85"/>
                    <a:stretch>
                      <a:fillRect/>
                    </a:stretch>
                  </pic:blipFill>
                  <pic:spPr>
                    <a:xfrm>
                      <a:off x="0" y="0"/>
                      <a:ext cx="5943600" cy="3260090"/>
                    </a:xfrm>
                    <a:prstGeom prst="rect">
                      <a:avLst/>
                    </a:prstGeom>
                  </pic:spPr>
                </pic:pic>
              </a:graphicData>
            </a:graphic>
          </wp:inline>
        </w:drawing>
      </w:r>
    </w:p>
    <w:p w14:paraId="6F49357E" w14:textId="77777777" w:rsidR="00754EC5" w:rsidRPr="00E1088D" w:rsidRDefault="00754EC5" w:rsidP="00A15212">
      <w:pPr>
        <w:jc w:val="both"/>
        <w:rPr>
          <w:u w:val="single"/>
        </w:rPr>
      </w:pPr>
    </w:p>
    <w:p w14:paraId="23F49A2E" w14:textId="7714826F" w:rsidR="00754EC5" w:rsidRPr="006929D8" w:rsidRDefault="003A279F" w:rsidP="00A15212">
      <w:pPr>
        <w:jc w:val="both"/>
        <w:rPr>
          <w:b/>
          <w:bCs/>
          <w:u w:val="single"/>
        </w:rPr>
      </w:pPr>
      <w:r>
        <w:rPr>
          <w:b/>
          <w:bCs/>
          <w:u w:val="single"/>
        </w:rPr>
        <w:t>25</w:t>
      </w:r>
      <w:r w:rsidR="0025257B">
        <w:rPr>
          <w:b/>
          <w:bCs/>
          <w:u w:val="single"/>
        </w:rPr>
        <w:t>.</w:t>
      </w:r>
      <w:r w:rsidR="00754EC5" w:rsidRPr="006929D8">
        <w:rPr>
          <w:b/>
          <w:bCs/>
          <w:u w:val="single"/>
        </w:rPr>
        <w:t>LED blink:</w:t>
      </w:r>
    </w:p>
    <w:p w14:paraId="43CF8780" w14:textId="4AC7A766" w:rsidR="00695A01" w:rsidRDefault="00754EC5" w:rsidP="007D7E30">
      <w:pPr>
        <w:ind w:left="720"/>
        <w:jc w:val="center"/>
      </w:pPr>
      <w:r>
        <w:rPr>
          <w:noProof/>
        </w:rPr>
        <w:drawing>
          <wp:inline distT="0" distB="0" distL="0" distR="0" wp14:anchorId="2EA770B7" wp14:editId="724E2075">
            <wp:extent cx="5762625" cy="3541613"/>
            <wp:effectExtent l="0" t="0" r="0" b="1905"/>
            <wp:docPr id="1676515515" name="Picture 167651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72492" cy="3547677"/>
                    </a:xfrm>
                    <a:prstGeom prst="rect">
                      <a:avLst/>
                    </a:prstGeom>
                  </pic:spPr>
                </pic:pic>
              </a:graphicData>
            </a:graphic>
          </wp:inline>
        </w:drawing>
      </w:r>
    </w:p>
    <w:p w14:paraId="709BABA0" w14:textId="77777777" w:rsidR="00E416CA" w:rsidRDefault="00E416CA" w:rsidP="00A15212">
      <w:pPr>
        <w:jc w:val="both"/>
      </w:pPr>
    </w:p>
    <w:p w14:paraId="2C73F4F3" w14:textId="77777777" w:rsidR="00E534EA" w:rsidRDefault="00E534EA" w:rsidP="00A15212">
      <w:pPr>
        <w:jc w:val="both"/>
      </w:pPr>
    </w:p>
    <w:p w14:paraId="4435EA33" w14:textId="0C47DC2D" w:rsidR="008F6728" w:rsidRDefault="00754EC5" w:rsidP="007D7E30">
      <w:pPr>
        <w:ind w:left="720"/>
        <w:jc w:val="center"/>
      </w:pPr>
      <w:r w:rsidRPr="00754EC5">
        <w:rPr>
          <w:noProof/>
        </w:rPr>
        <w:drawing>
          <wp:inline distT="0" distB="0" distL="0" distR="0" wp14:anchorId="3BD66791" wp14:editId="03A42AEF">
            <wp:extent cx="5943600" cy="3801745"/>
            <wp:effectExtent l="0" t="0" r="0" b="8255"/>
            <wp:docPr id="742284380" name="Picture 74228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4380" name="Picture 1" descr="A screenshot of a computer&#10;&#10;Description automatically generated"/>
                    <pic:cNvPicPr/>
                  </pic:nvPicPr>
                  <pic:blipFill>
                    <a:blip r:embed="rId87"/>
                    <a:stretch>
                      <a:fillRect/>
                    </a:stretch>
                  </pic:blipFill>
                  <pic:spPr>
                    <a:xfrm>
                      <a:off x="0" y="0"/>
                      <a:ext cx="5943600" cy="3801745"/>
                    </a:xfrm>
                    <a:prstGeom prst="rect">
                      <a:avLst/>
                    </a:prstGeom>
                  </pic:spPr>
                </pic:pic>
              </a:graphicData>
            </a:graphic>
          </wp:inline>
        </w:drawing>
      </w:r>
    </w:p>
    <w:p w14:paraId="48B263BA" w14:textId="77777777" w:rsidR="00E1088D" w:rsidRPr="006929D8" w:rsidRDefault="00E1088D" w:rsidP="00E1088D">
      <w:pPr>
        <w:ind w:left="720"/>
        <w:jc w:val="both"/>
        <w:rPr>
          <w:b/>
          <w:bCs/>
        </w:rPr>
      </w:pPr>
    </w:p>
    <w:p w14:paraId="24243C47" w14:textId="00433D21" w:rsidR="00F00D94" w:rsidRPr="006929D8" w:rsidRDefault="003A279F" w:rsidP="00A15212">
      <w:pPr>
        <w:jc w:val="both"/>
        <w:rPr>
          <w:b/>
          <w:bCs/>
          <w:u w:val="single"/>
        </w:rPr>
      </w:pPr>
      <w:r>
        <w:rPr>
          <w:b/>
          <w:bCs/>
          <w:u w:val="single"/>
        </w:rPr>
        <w:t>26</w:t>
      </w:r>
      <w:r w:rsidR="0025257B">
        <w:rPr>
          <w:b/>
          <w:bCs/>
          <w:u w:val="single"/>
        </w:rPr>
        <w:t>.</w:t>
      </w:r>
      <w:r w:rsidR="00FF4522" w:rsidRPr="006929D8">
        <w:rPr>
          <w:b/>
          <w:bCs/>
          <w:u w:val="single"/>
        </w:rPr>
        <w:t xml:space="preserve">Zero </w:t>
      </w:r>
      <w:proofErr w:type="gramStart"/>
      <w:r w:rsidR="00FF4522" w:rsidRPr="006929D8">
        <w:rPr>
          <w:b/>
          <w:bCs/>
          <w:u w:val="single"/>
        </w:rPr>
        <w:t>Select :</w:t>
      </w:r>
      <w:proofErr w:type="gramEnd"/>
      <w:r w:rsidR="00FF4522" w:rsidRPr="006929D8">
        <w:rPr>
          <w:b/>
          <w:bCs/>
          <w:u w:val="single"/>
        </w:rPr>
        <w:t xml:space="preserve"> </w:t>
      </w:r>
    </w:p>
    <w:p w14:paraId="78AD5104" w14:textId="0211887B" w:rsidR="00FF4522" w:rsidRDefault="00FF4522" w:rsidP="007D7E30">
      <w:pPr>
        <w:ind w:left="720"/>
        <w:jc w:val="center"/>
      </w:pPr>
      <w:r w:rsidRPr="00FF4522">
        <w:rPr>
          <w:noProof/>
        </w:rPr>
        <w:drawing>
          <wp:inline distT="0" distB="0" distL="0" distR="0" wp14:anchorId="75AD87C2" wp14:editId="64C579F9">
            <wp:extent cx="5831457" cy="2852564"/>
            <wp:effectExtent l="0" t="0" r="0" b="5080"/>
            <wp:docPr id="662261267" name="Picture 662261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1267" name="Picture 1" descr="A screenshot of a computer&#10;&#10;Description automatically generated"/>
                    <pic:cNvPicPr/>
                  </pic:nvPicPr>
                  <pic:blipFill rotWithShape="1">
                    <a:blip r:embed="rId88"/>
                    <a:srcRect l="1887" t="4339"/>
                    <a:stretch/>
                  </pic:blipFill>
                  <pic:spPr bwMode="auto">
                    <a:xfrm>
                      <a:off x="0" y="0"/>
                      <a:ext cx="5831457" cy="2852564"/>
                    </a:xfrm>
                    <a:prstGeom prst="rect">
                      <a:avLst/>
                    </a:prstGeom>
                    <a:ln>
                      <a:noFill/>
                    </a:ln>
                    <a:extLst>
                      <a:ext uri="{53640926-AAD7-44D8-BBD7-CCE9431645EC}">
                        <a14:shadowObscured xmlns:a14="http://schemas.microsoft.com/office/drawing/2010/main"/>
                      </a:ext>
                    </a:extLst>
                  </pic:spPr>
                </pic:pic>
              </a:graphicData>
            </a:graphic>
          </wp:inline>
        </w:drawing>
      </w:r>
    </w:p>
    <w:p w14:paraId="44741981" w14:textId="77777777" w:rsidR="00E1088D" w:rsidRDefault="00E1088D" w:rsidP="00E1088D">
      <w:pPr>
        <w:ind w:left="720"/>
        <w:jc w:val="both"/>
      </w:pPr>
    </w:p>
    <w:p w14:paraId="3370A3B6" w14:textId="77777777" w:rsidR="00E1088D" w:rsidRDefault="00E1088D" w:rsidP="00E1088D">
      <w:pPr>
        <w:ind w:left="720"/>
        <w:jc w:val="both"/>
      </w:pPr>
    </w:p>
    <w:p w14:paraId="565FD027" w14:textId="77777777" w:rsidR="00E1088D" w:rsidRPr="008F6728" w:rsidRDefault="00E1088D" w:rsidP="00E1088D">
      <w:pPr>
        <w:ind w:left="720"/>
        <w:jc w:val="both"/>
      </w:pPr>
    </w:p>
    <w:p w14:paraId="48F98019" w14:textId="4950987E" w:rsidR="00F00D94" w:rsidRPr="006929D8" w:rsidRDefault="003A279F" w:rsidP="00A15212">
      <w:pPr>
        <w:jc w:val="both"/>
        <w:rPr>
          <w:b/>
          <w:bCs/>
          <w:u w:val="single"/>
        </w:rPr>
      </w:pPr>
      <w:r>
        <w:rPr>
          <w:b/>
          <w:bCs/>
          <w:u w:val="single"/>
        </w:rPr>
        <w:t>27</w:t>
      </w:r>
      <w:r w:rsidR="0025257B">
        <w:rPr>
          <w:b/>
          <w:bCs/>
          <w:u w:val="single"/>
        </w:rPr>
        <w:t>.</w:t>
      </w:r>
      <w:r w:rsidR="0012661E" w:rsidRPr="006929D8">
        <w:rPr>
          <w:b/>
          <w:bCs/>
          <w:u w:val="single"/>
        </w:rPr>
        <w:t>Password Check:</w:t>
      </w:r>
    </w:p>
    <w:p w14:paraId="637FCBF1" w14:textId="4BF1CDF9" w:rsidR="0012661E" w:rsidRDefault="0012661E" w:rsidP="007D7E30">
      <w:pPr>
        <w:ind w:left="720"/>
        <w:jc w:val="center"/>
      </w:pPr>
      <w:r w:rsidRPr="0012661E">
        <w:rPr>
          <w:noProof/>
        </w:rPr>
        <w:drawing>
          <wp:inline distT="0" distB="0" distL="0" distR="0" wp14:anchorId="1677B19C" wp14:editId="5FC0E0E1">
            <wp:extent cx="5883215" cy="1904461"/>
            <wp:effectExtent l="0" t="0" r="3810" b="635"/>
            <wp:docPr id="490727606" name="Picture 49072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27606" name=""/>
                    <pic:cNvPicPr/>
                  </pic:nvPicPr>
                  <pic:blipFill rotWithShape="1">
                    <a:blip r:embed="rId89"/>
                    <a:srcRect l="1016" t="4334"/>
                    <a:stretch/>
                  </pic:blipFill>
                  <pic:spPr bwMode="auto">
                    <a:xfrm>
                      <a:off x="0" y="0"/>
                      <a:ext cx="5883215" cy="1904461"/>
                    </a:xfrm>
                    <a:prstGeom prst="rect">
                      <a:avLst/>
                    </a:prstGeom>
                    <a:ln>
                      <a:noFill/>
                    </a:ln>
                    <a:extLst>
                      <a:ext uri="{53640926-AAD7-44D8-BBD7-CCE9431645EC}">
                        <a14:shadowObscured xmlns:a14="http://schemas.microsoft.com/office/drawing/2010/main"/>
                      </a:ext>
                    </a:extLst>
                  </pic:spPr>
                </pic:pic>
              </a:graphicData>
            </a:graphic>
          </wp:inline>
        </w:drawing>
      </w:r>
    </w:p>
    <w:p w14:paraId="093E916B" w14:textId="10D8F69A" w:rsidR="00F00D94" w:rsidRDefault="00F00D94" w:rsidP="00A15212">
      <w:pPr>
        <w:jc w:val="both"/>
      </w:pPr>
    </w:p>
    <w:p w14:paraId="75A15DD3" w14:textId="7A5E0E87" w:rsidR="00824FA8" w:rsidRDefault="00824FA8" w:rsidP="006929D8">
      <w:pPr>
        <w:ind w:left="720"/>
        <w:jc w:val="center"/>
      </w:pPr>
      <w:r w:rsidRPr="00824FA8">
        <w:rPr>
          <w:noProof/>
        </w:rPr>
        <w:drawing>
          <wp:inline distT="0" distB="0" distL="0" distR="0" wp14:anchorId="2B573203" wp14:editId="5FAE8275">
            <wp:extent cx="5865962" cy="1741158"/>
            <wp:effectExtent l="0" t="0" r="1905" b="0"/>
            <wp:docPr id="728778642" name="Picture 7287786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8642" name="Picture 1" descr="A screenshot of a computer&#10;&#10;Description automatically generated with medium confidence"/>
                    <pic:cNvPicPr/>
                  </pic:nvPicPr>
                  <pic:blipFill rotWithShape="1">
                    <a:blip r:embed="rId90"/>
                    <a:srcRect l="1307" t="5612"/>
                    <a:stretch/>
                  </pic:blipFill>
                  <pic:spPr bwMode="auto">
                    <a:xfrm>
                      <a:off x="0" y="0"/>
                      <a:ext cx="5865962" cy="1741158"/>
                    </a:xfrm>
                    <a:prstGeom prst="rect">
                      <a:avLst/>
                    </a:prstGeom>
                    <a:ln>
                      <a:noFill/>
                    </a:ln>
                    <a:extLst>
                      <a:ext uri="{53640926-AAD7-44D8-BBD7-CCE9431645EC}">
                        <a14:shadowObscured xmlns:a14="http://schemas.microsoft.com/office/drawing/2010/main"/>
                      </a:ext>
                    </a:extLst>
                  </pic:spPr>
                </pic:pic>
              </a:graphicData>
            </a:graphic>
          </wp:inline>
        </w:drawing>
      </w:r>
    </w:p>
    <w:p w14:paraId="6D1F8D11" w14:textId="10D8F69A" w:rsidR="00F00D94" w:rsidRDefault="00F00D94" w:rsidP="00A15212">
      <w:pPr>
        <w:jc w:val="both"/>
      </w:pPr>
    </w:p>
    <w:p w14:paraId="593ADA37" w14:textId="7A5E0E87" w:rsidR="00A26AEE" w:rsidRDefault="00A26AEE" w:rsidP="007D7E30">
      <w:pPr>
        <w:ind w:left="720"/>
        <w:jc w:val="center"/>
      </w:pPr>
      <w:r w:rsidRPr="00A26AEE">
        <w:rPr>
          <w:noProof/>
        </w:rPr>
        <w:drawing>
          <wp:inline distT="0" distB="0" distL="0" distR="0" wp14:anchorId="27EE7DAD" wp14:editId="3E271344">
            <wp:extent cx="5846391" cy="3733800"/>
            <wp:effectExtent l="0" t="0" r="2540" b="0"/>
            <wp:docPr id="2098452366" name="Picture 209845236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2366" name="Picture 1" descr="A screenshot of a computer program&#10;&#10;Description automatically generated with medium confidence"/>
                    <pic:cNvPicPr/>
                  </pic:nvPicPr>
                  <pic:blipFill rotWithShape="1">
                    <a:blip r:embed="rId91"/>
                    <a:srcRect t="5632"/>
                    <a:stretch/>
                  </pic:blipFill>
                  <pic:spPr bwMode="auto">
                    <a:xfrm>
                      <a:off x="0" y="0"/>
                      <a:ext cx="5850047" cy="3736135"/>
                    </a:xfrm>
                    <a:prstGeom prst="rect">
                      <a:avLst/>
                    </a:prstGeom>
                    <a:ln>
                      <a:noFill/>
                    </a:ln>
                    <a:extLst>
                      <a:ext uri="{53640926-AAD7-44D8-BBD7-CCE9431645EC}">
                        <a14:shadowObscured xmlns:a14="http://schemas.microsoft.com/office/drawing/2010/main"/>
                      </a:ext>
                    </a:extLst>
                  </pic:spPr>
                </pic:pic>
              </a:graphicData>
            </a:graphic>
          </wp:inline>
        </w:drawing>
      </w:r>
    </w:p>
    <w:p w14:paraId="5595B626" w14:textId="4A4DFBF2" w:rsidR="000E6CA3" w:rsidRDefault="000E6CA3" w:rsidP="006929D8">
      <w:pPr>
        <w:ind w:left="720"/>
      </w:pPr>
      <w:r w:rsidRPr="000E6CA3">
        <w:rPr>
          <w:noProof/>
        </w:rPr>
        <w:drawing>
          <wp:inline distT="0" distB="0" distL="0" distR="0" wp14:anchorId="2CC75572" wp14:editId="7625CAC8">
            <wp:extent cx="3724795" cy="3496163"/>
            <wp:effectExtent l="0" t="0" r="9525" b="9525"/>
            <wp:docPr id="364499166" name="Picture 36449916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9166" name="Picture 1" descr="A screenshot of a computer program&#10;&#10;Description automatically generated with medium confidence"/>
                    <pic:cNvPicPr/>
                  </pic:nvPicPr>
                  <pic:blipFill>
                    <a:blip r:embed="rId92"/>
                    <a:stretch>
                      <a:fillRect/>
                    </a:stretch>
                  </pic:blipFill>
                  <pic:spPr>
                    <a:xfrm>
                      <a:off x="0" y="0"/>
                      <a:ext cx="3724795" cy="3496163"/>
                    </a:xfrm>
                    <a:prstGeom prst="rect">
                      <a:avLst/>
                    </a:prstGeom>
                  </pic:spPr>
                </pic:pic>
              </a:graphicData>
            </a:graphic>
          </wp:inline>
        </w:drawing>
      </w:r>
    </w:p>
    <w:p w14:paraId="31649E6E" w14:textId="102AF4DF" w:rsidR="007D5A4E" w:rsidRDefault="007D5A4E" w:rsidP="000229A4">
      <w:pPr>
        <w:ind w:left="720"/>
      </w:pPr>
      <w:r>
        <w:rPr>
          <w:noProof/>
        </w:rPr>
        <w:drawing>
          <wp:inline distT="0" distB="0" distL="0" distR="0" wp14:anchorId="23DD740E" wp14:editId="5046EF8F">
            <wp:extent cx="5068007" cy="3362794"/>
            <wp:effectExtent l="0" t="0" r="0" b="9525"/>
            <wp:docPr id="531750538" name="Picture 53175053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750538"/>
                    <pic:cNvPicPr/>
                  </pic:nvPicPr>
                  <pic:blipFill>
                    <a:blip r:embed="rId93">
                      <a:extLst>
                        <a:ext uri="{28A0092B-C50C-407E-A947-70E740481C1C}">
                          <a14:useLocalDpi xmlns:a14="http://schemas.microsoft.com/office/drawing/2010/main" val="0"/>
                        </a:ext>
                      </a:extLst>
                    </a:blip>
                    <a:stretch>
                      <a:fillRect/>
                    </a:stretch>
                  </pic:blipFill>
                  <pic:spPr>
                    <a:xfrm>
                      <a:off x="0" y="0"/>
                      <a:ext cx="5068007" cy="3362794"/>
                    </a:xfrm>
                    <a:prstGeom prst="rect">
                      <a:avLst/>
                    </a:prstGeom>
                  </pic:spPr>
                </pic:pic>
              </a:graphicData>
            </a:graphic>
          </wp:inline>
        </w:drawing>
      </w:r>
    </w:p>
    <w:p w14:paraId="4DA2640A" w14:textId="102AF4DF" w:rsidR="00F12221" w:rsidRDefault="00F12221" w:rsidP="00E1088D">
      <w:pPr>
        <w:ind w:left="720"/>
        <w:jc w:val="both"/>
      </w:pPr>
      <w:r>
        <w:rPr>
          <w:noProof/>
        </w:rPr>
        <w:drawing>
          <wp:inline distT="0" distB="0" distL="0" distR="0" wp14:anchorId="7F3172D5" wp14:editId="5B0C15E4">
            <wp:extent cx="5563374" cy="3324689"/>
            <wp:effectExtent l="0" t="0" r="0" b="9525"/>
            <wp:docPr id="592000474" name="Picture 5920004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5563374" cy="3324689"/>
                    </a:xfrm>
                    <a:prstGeom prst="rect">
                      <a:avLst/>
                    </a:prstGeom>
                  </pic:spPr>
                </pic:pic>
              </a:graphicData>
            </a:graphic>
          </wp:inline>
        </w:drawing>
      </w:r>
    </w:p>
    <w:p w14:paraId="203A887B" w14:textId="102AF4DF" w:rsidR="00F12221" w:rsidRDefault="007A0CE1" w:rsidP="006929D8">
      <w:pPr>
        <w:jc w:val="center"/>
      </w:pPr>
      <w:r w:rsidRPr="007A0CE1">
        <w:rPr>
          <w:noProof/>
        </w:rPr>
        <w:drawing>
          <wp:inline distT="0" distB="0" distL="0" distR="0" wp14:anchorId="2FDDDEAA" wp14:editId="043B94F5">
            <wp:extent cx="5943600" cy="3676015"/>
            <wp:effectExtent l="0" t="0" r="0" b="635"/>
            <wp:docPr id="1761081854" name="Picture 176108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1854" name=""/>
                    <pic:cNvPicPr/>
                  </pic:nvPicPr>
                  <pic:blipFill>
                    <a:blip r:embed="rId95"/>
                    <a:stretch>
                      <a:fillRect/>
                    </a:stretch>
                  </pic:blipFill>
                  <pic:spPr>
                    <a:xfrm>
                      <a:off x="0" y="0"/>
                      <a:ext cx="5943600" cy="3676015"/>
                    </a:xfrm>
                    <a:prstGeom prst="rect">
                      <a:avLst/>
                    </a:prstGeom>
                  </pic:spPr>
                </pic:pic>
              </a:graphicData>
            </a:graphic>
          </wp:inline>
        </w:drawing>
      </w:r>
    </w:p>
    <w:p w14:paraId="0B6A06EA" w14:textId="342B93F9" w:rsidR="007A0CE1" w:rsidRDefault="006F4EEC" w:rsidP="006929D8">
      <w:pPr>
        <w:jc w:val="center"/>
      </w:pPr>
      <w:r w:rsidRPr="006F4EEC">
        <w:rPr>
          <w:noProof/>
        </w:rPr>
        <w:drawing>
          <wp:inline distT="0" distB="0" distL="0" distR="0" wp14:anchorId="06D87B32" wp14:editId="25C053E5">
            <wp:extent cx="5943600" cy="3366770"/>
            <wp:effectExtent l="0" t="0" r="0" b="5080"/>
            <wp:docPr id="1034467856" name="Picture 103446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7856" name=""/>
                    <pic:cNvPicPr/>
                  </pic:nvPicPr>
                  <pic:blipFill>
                    <a:blip r:embed="rId96"/>
                    <a:stretch>
                      <a:fillRect/>
                    </a:stretch>
                  </pic:blipFill>
                  <pic:spPr>
                    <a:xfrm>
                      <a:off x="0" y="0"/>
                      <a:ext cx="5943600" cy="3366770"/>
                    </a:xfrm>
                    <a:prstGeom prst="rect">
                      <a:avLst/>
                    </a:prstGeom>
                  </pic:spPr>
                </pic:pic>
              </a:graphicData>
            </a:graphic>
          </wp:inline>
        </w:drawing>
      </w:r>
    </w:p>
    <w:p w14:paraId="2E8D0D43" w14:textId="3D802E5E" w:rsidR="00E351AC" w:rsidRDefault="00E351AC" w:rsidP="000229A4">
      <w:pPr>
        <w:ind w:left="720"/>
      </w:pPr>
      <w:r w:rsidRPr="00E351AC">
        <w:rPr>
          <w:noProof/>
        </w:rPr>
        <w:drawing>
          <wp:inline distT="0" distB="0" distL="0" distR="0" wp14:anchorId="797FAEE7" wp14:editId="3265BD32">
            <wp:extent cx="4496427" cy="3905795"/>
            <wp:effectExtent l="0" t="0" r="0" b="0"/>
            <wp:docPr id="784028449" name="Picture 78402844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8449" name="Picture 784028449" descr="A screenshot of a computer program&#10;&#10;Description automatically generated with medium confidence"/>
                    <pic:cNvPicPr/>
                  </pic:nvPicPr>
                  <pic:blipFill>
                    <a:blip r:embed="rId97"/>
                    <a:stretch>
                      <a:fillRect/>
                    </a:stretch>
                  </pic:blipFill>
                  <pic:spPr>
                    <a:xfrm>
                      <a:off x="0" y="0"/>
                      <a:ext cx="4496427" cy="3905795"/>
                    </a:xfrm>
                    <a:prstGeom prst="rect">
                      <a:avLst/>
                    </a:prstGeom>
                  </pic:spPr>
                </pic:pic>
              </a:graphicData>
            </a:graphic>
          </wp:inline>
        </w:drawing>
      </w:r>
    </w:p>
    <w:p w14:paraId="17914354" w14:textId="77777777" w:rsidR="00E1088D" w:rsidRDefault="00E1088D" w:rsidP="00E1088D">
      <w:pPr>
        <w:ind w:left="720"/>
        <w:jc w:val="both"/>
      </w:pPr>
    </w:p>
    <w:p w14:paraId="034848D2" w14:textId="77777777" w:rsidR="00430F11" w:rsidRDefault="00430F11" w:rsidP="00A15212">
      <w:pPr>
        <w:jc w:val="both"/>
        <w:rPr>
          <w:b/>
          <w:bCs/>
          <w:u w:val="single"/>
        </w:rPr>
      </w:pPr>
    </w:p>
    <w:p w14:paraId="3371A181" w14:textId="77777777" w:rsidR="00430F11" w:rsidRDefault="00430F11" w:rsidP="00A15212">
      <w:pPr>
        <w:jc w:val="both"/>
        <w:rPr>
          <w:b/>
          <w:bCs/>
          <w:u w:val="single"/>
        </w:rPr>
      </w:pPr>
    </w:p>
    <w:p w14:paraId="23C64DD5" w14:textId="77777777" w:rsidR="00430F11" w:rsidRDefault="00430F11" w:rsidP="00A15212">
      <w:pPr>
        <w:jc w:val="both"/>
        <w:rPr>
          <w:b/>
          <w:bCs/>
          <w:u w:val="single"/>
        </w:rPr>
      </w:pPr>
    </w:p>
    <w:p w14:paraId="0C2A19BC" w14:textId="77777777" w:rsidR="00430F11" w:rsidRDefault="00430F11" w:rsidP="00A15212">
      <w:pPr>
        <w:jc w:val="both"/>
        <w:rPr>
          <w:b/>
          <w:bCs/>
          <w:u w:val="single"/>
        </w:rPr>
      </w:pPr>
    </w:p>
    <w:p w14:paraId="5547F304" w14:textId="77777777" w:rsidR="00430F11" w:rsidRDefault="00430F11" w:rsidP="00A15212">
      <w:pPr>
        <w:jc w:val="both"/>
        <w:rPr>
          <w:b/>
          <w:bCs/>
          <w:u w:val="single"/>
        </w:rPr>
      </w:pPr>
    </w:p>
    <w:p w14:paraId="4F6D3B5B" w14:textId="77777777" w:rsidR="00430F11" w:rsidRDefault="00430F11" w:rsidP="00A15212">
      <w:pPr>
        <w:jc w:val="both"/>
        <w:rPr>
          <w:b/>
          <w:bCs/>
          <w:u w:val="single"/>
        </w:rPr>
      </w:pPr>
    </w:p>
    <w:p w14:paraId="6AA7EFC8" w14:textId="77777777" w:rsidR="00430F11" w:rsidRDefault="00430F11" w:rsidP="00A15212">
      <w:pPr>
        <w:jc w:val="both"/>
        <w:rPr>
          <w:b/>
          <w:bCs/>
          <w:u w:val="single"/>
        </w:rPr>
      </w:pPr>
    </w:p>
    <w:p w14:paraId="6318BD6A" w14:textId="77777777" w:rsidR="00430F11" w:rsidRDefault="00430F11" w:rsidP="00A15212">
      <w:pPr>
        <w:jc w:val="both"/>
        <w:rPr>
          <w:b/>
          <w:bCs/>
          <w:u w:val="single"/>
        </w:rPr>
      </w:pPr>
    </w:p>
    <w:p w14:paraId="4F08A640" w14:textId="77777777" w:rsidR="00430F11" w:rsidRDefault="00430F11" w:rsidP="00A15212">
      <w:pPr>
        <w:jc w:val="both"/>
        <w:rPr>
          <w:b/>
          <w:bCs/>
          <w:u w:val="single"/>
        </w:rPr>
      </w:pPr>
    </w:p>
    <w:p w14:paraId="13B42BBE" w14:textId="77777777" w:rsidR="00430F11" w:rsidRDefault="00430F11" w:rsidP="00A15212">
      <w:pPr>
        <w:jc w:val="both"/>
        <w:rPr>
          <w:b/>
          <w:bCs/>
          <w:u w:val="single"/>
        </w:rPr>
      </w:pPr>
    </w:p>
    <w:p w14:paraId="28AC09D6" w14:textId="77777777" w:rsidR="00430F11" w:rsidRDefault="00430F11" w:rsidP="00A15212">
      <w:pPr>
        <w:jc w:val="both"/>
        <w:rPr>
          <w:b/>
          <w:bCs/>
          <w:u w:val="single"/>
        </w:rPr>
      </w:pPr>
    </w:p>
    <w:p w14:paraId="49D2FD8F" w14:textId="77777777" w:rsidR="00430F11" w:rsidRDefault="00430F11" w:rsidP="00A15212">
      <w:pPr>
        <w:jc w:val="both"/>
        <w:rPr>
          <w:b/>
          <w:bCs/>
          <w:u w:val="single"/>
        </w:rPr>
      </w:pPr>
    </w:p>
    <w:p w14:paraId="0D0A7681" w14:textId="77777777" w:rsidR="00430F11" w:rsidRDefault="00430F11" w:rsidP="00A15212">
      <w:pPr>
        <w:jc w:val="both"/>
        <w:rPr>
          <w:b/>
          <w:bCs/>
          <w:u w:val="single"/>
        </w:rPr>
      </w:pPr>
    </w:p>
    <w:p w14:paraId="38A01980" w14:textId="77777777" w:rsidR="00430F11" w:rsidRDefault="00430F11" w:rsidP="00A15212">
      <w:pPr>
        <w:jc w:val="both"/>
        <w:rPr>
          <w:b/>
          <w:bCs/>
          <w:u w:val="single"/>
        </w:rPr>
      </w:pPr>
    </w:p>
    <w:p w14:paraId="05E665F4" w14:textId="0B72A8C7" w:rsidR="008354EF" w:rsidRPr="006929D8" w:rsidRDefault="003A279F" w:rsidP="00A15212">
      <w:pPr>
        <w:jc w:val="both"/>
        <w:rPr>
          <w:b/>
          <w:bCs/>
          <w:u w:val="single"/>
        </w:rPr>
      </w:pPr>
      <w:r>
        <w:rPr>
          <w:b/>
          <w:bCs/>
          <w:u w:val="single"/>
        </w:rPr>
        <w:t>28</w:t>
      </w:r>
      <w:r w:rsidR="00430F11">
        <w:rPr>
          <w:b/>
          <w:bCs/>
          <w:u w:val="single"/>
        </w:rPr>
        <w:t>.</w:t>
      </w:r>
      <w:r w:rsidR="006929D8" w:rsidRPr="006929D8">
        <w:rPr>
          <w:b/>
          <w:bCs/>
          <w:u w:val="single"/>
        </w:rPr>
        <w:t>RAM logout</w:t>
      </w:r>
      <w:r w:rsidR="00E1088D" w:rsidRPr="006929D8">
        <w:rPr>
          <w:b/>
          <w:bCs/>
          <w:u w:val="single"/>
        </w:rPr>
        <w:t>:</w:t>
      </w:r>
    </w:p>
    <w:p w14:paraId="1FDB8C08" w14:textId="154A8A0F" w:rsidR="008354EF" w:rsidRDefault="008354EF" w:rsidP="000229A4">
      <w:pPr>
        <w:ind w:left="720"/>
        <w:jc w:val="center"/>
      </w:pPr>
      <w:r w:rsidRPr="008354EF">
        <w:rPr>
          <w:noProof/>
        </w:rPr>
        <w:drawing>
          <wp:inline distT="0" distB="0" distL="0" distR="0" wp14:anchorId="679F281B" wp14:editId="5FD278A9">
            <wp:extent cx="5601482" cy="4220164"/>
            <wp:effectExtent l="0" t="0" r="0" b="9525"/>
            <wp:docPr id="708635171" name="Picture 70863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5171" name=""/>
                    <pic:cNvPicPr/>
                  </pic:nvPicPr>
                  <pic:blipFill>
                    <a:blip r:embed="rId98"/>
                    <a:stretch>
                      <a:fillRect/>
                    </a:stretch>
                  </pic:blipFill>
                  <pic:spPr>
                    <a:xfrm>
                      <a:off x="0" y="0"/>
                      <a:ext cx="5601482" cy="4220164"/>
                    </a:xfrm>
                    <a:prstGeom prst="rect">
                      <a:avLst/>
                    </a:prstGeom>
                  </pic:spPr>
                </pic:pic>
              </a:graphicData>
            </a:graphic>
          </wp:inline>
        </w:drawing>
      </w:r>
    </w:p>
    <w:p w14:paraId="2D7C1CDF" w14:textId="2F9831B7" w:rsidR="008354EF" w:rsidRDefault="00D34DDA" w:rsidP="000229A4">
      <w:pPr>
        <w:ind w:left="720"/>
        <w:jc w:val="center"/>
      </w:pPr>
      <w:r>
        <w:rPr>
          <w:noProof/>
        </w:rPr>
        <w:drawing>
          <wp:inline distT="0" distB="0" distL="0" distR="0" wp14:anchorId="00A8F924" wp14:editId="1D59D65E">
            <wp:extent cx="5943600" cy="3575685"/>
            <wp:effectExtent l="0" t="0" r="0" b="5715"/>
            <wp:docPr id="1884369042" name="Picture 188436904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349CB5DA" w14:textId="743AC364" w:rsidR="00D34DDA" w:rsidRPr="008354EF" w:rsidRDefault="004C5F58" w:rsidP="000229A4">
      <w:pPr>
        <w:ind w:left="720"/>
      </w:pPr>
      <w:r w:rsidRPr="004C5F58">
        <w:rPr>
          <w:noProof/>
        </w:rPr>
        <w:drawing>
          <wp:inline distT="0" distB="0" distL="0" distR="0" wp14:anchorId="0D66D2C9" wp14:editId="3CB11B72">
            <wp:extent cx="5363323" cy="4201111"/>
            <wp:effectExtent l="0" t="0" r="8890" b="9525"/>
            <wp:docPr id="1432633534" name="Picture 143263353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3534" name="Picture 1" descr="A screenshot of a computer program&#10;&#10;Description automatically generated with medium confidence"/>
                    <pic:cNvPicPr/>
                  </pic:nvPicPr>
                  <pic:blipFill>
                    <a:blip r:embed="rId100"/>
                    <a:stretch>
                      <a:fillRect/>
                    </a:stretch>
                  </pic:blipFill>
                  <pic:spPr>
                    <a:xfrm>
                      <a:off x="0" y="0"/>
                      <a:ext cx="5363323" cy="4201111"/>
                    </a:xfrm>
                    <a:prstGeom prst="rect">
                      <a:avLst/>
                    </a:prstGeom>
                  </pic:spPr>
                </pic:pic>
              </a:graphicData>
            </a:graphic>
          </wp:inline>
        </w:drawing>
      </w:r>
    </w:p>
    <w:p w14:paraId="312CEBCA" w14:textId="77777777" w:rsidR="00A9392B" w:rsidRDefault="00A9392B" w:rsidP="00A15212">
      <w:pPr>
        <w:jc w:val="both"/>
      </w:pPr>
    </w:p>
    <w:p w14:paraId="2725EF38" w14:textId="6FDD8114" w:rsidR="0099597D" w:rsidRDefault="0099597D" w:rsidP="000229A4">
      <w:pPr>
        <w:ind w:left="720"/>
      </w:pPr>
      <w:r w:rsidRPr="0099597D">
        <w:rPr>
          <w:noProof/>
        </w:rPr>
        <w:drawing>
          <wp:inline distT="0" distB="0" distL="0" distR="0" wp14:anchorId="1FADDABF" wp14:editId="638BFAFE">
            <wp:extent cx="5943600" cy="3406140"/>
            <wp:effectExtent l="0" t="0" r="0" b="3810"/>
            <wp:docPr id="1425809758" name="Picture 142580975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9758" name="Picture 1" descr="A screenshot of a computer program&#10;&#10;Description automatically generated with medium confidence"/>
                    <pic:cNvPicPr/>
                  </pic:nvPicPr>
                  <pic:blipFill>
                    <a:blip r:embed="rId101"/>
                    <a:stretch>
                      <a:fillRect/>
                    </a:stretch>
                  </pic:blipFill>
                  <pic:spPr>
                    <a:xfrm>
                      <a:off x="0" y="0"/>
                      <a:ext cx="5943600" cy="3406140"/>
                    </a:xfrm>
                    <a:prstGeom prst="rect">
                      <a:avLst/>
                    </a:prstGeom>
                  </pic:spPr>
                </pic:pic>
              </a:graphicData>
            </a:graphic>
          </wp:inline>
        </w:drawing>
      </w:r>
    </w:p>
    <w:p w14:paraId="4563B7B7" w14:textId="13DCF110" w:rsidR="00A049CF" w:rsidRPr="00430F11" w:rsidRDefault="003A279F" w:rsidP="00A15212">
      <w:pPr>
        <w:jc w:val="both"/>
        <w:rPr>
          <w:b/>
          <w:bCs/>
          <w:u w:val="single"/>
        </w:rPr>
      </w:pPr>
      <w:r>
        <w:rPr>
          <w:b/>
          <w:bCs/>
          <w:u w:val="single"/>
        </w:rPr>
        <w:t>29</w:t>
      </w:r>
      <w:r w:rsidR="00430F11">
        <w:rPr>
          <w:b/>
          <w:bCs/>
          <w:u w:val="single"/>
        </w:rPr>
        <w:t>.</w:t>
      </w:r>
      <w:r w:rsidR="00A049CF" w:rsidRPr="00430F11">
        <w:rPr>
          <w:b/>
          <w:bCs/>
          <w:u w:val="single"/>
        </w:rPr>
        <w:t>RAM</w:t>
      </w:r>
      <w:r w:rsidR="00D13189" w:rsidRPr="00430F11">
        <w:rPr>
          <w:b/>
          <w:bCs/>
          <w:u w:val="single"/>
        </w:rPr>
        <w:t>_score track</w:t>
      </w:r>
      <w:r w:rsidR="00E1088D" w:rsidRPr="00430F11">
        <w:rPr>
          <w:b/>
          <w:bCs/>
          <w:u w:val="single"/>
        </w:rPr>
        <w:t>:</w:t>
      </w:r>
    </w:p>
    <w:p w14:paraId="51C7FA65" w14:textId="6D463FC1" w:rsidR="00D13189" w:rsidRDefault="00D13189" w:rsidP="00E1088D">
      <w:pPr>
        <w:ind w:left="720"/>
        <w:jc w:val="both"/>
      </w:pPr>
      <w:r>
        <w:rPr>
          <w:noProof/>
        </w:rPr>
        <w:drawing>
          <wp:inline distT="0" distB="0" distL="0" distR="0" wp14:anchorId="795AD3E0" wp14:editId="7FF30EFA">
            <wp:extent cx="5915852" cy="4210638"/>
            <wp:effectExtent l="0" t="0" r="8890" b="0"/>
            <wp:docPr id="103613123" name="Picture 1036131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3123"/>
                    <pic:cNvPicPr/>
                  </pic:nvPicPr>
                  <pic:blipFill>
                    <a:blip r:embed="rId102">
                      <a:extLst>
                        <a:ext uri="{28A0092B-C50C-407E-A947-70E740481C1C}">
                          <a14:useLocalDpi xmlns:a14="http://schemas.microsoft.com/office/drawing/2010/main" val="0"/>
                        </a:ext>
                      </a:extLst>
                    </a:blip>
                    <a:stretch>
                      <a:fillRect/>
                    </a:stretch>
                  </pic:blipFill>
                  <pic:spPr>
                    <a:xfrm>
                      <a:off x="0" y="0"/>
                      <a:ext cx="5915852" cy="4210638"/>
                    </a:xfrm>
                    <a:prstGeom prst="rect">
                      <a:avLst/>
                    </a:prstGeom>
                  </pic:spPr>
                </pic:pic>
              </a:graphicData>
            </a:graphic>
          </wp:inline>
        </w:drawing>
      </w:r>
    </w:p>
    <w:p w14:paraId="3C582FAD" w14:textId="6D463FC1" w:rsidR="009349D7" w:rsidRDefault="009349D7" w:rsidP="00E1088D">
      <w:pPr>
        <w:ind w:left="720"/>
        <w:jc w:val="both"/>
      </w:pPr>
      <w:r>
        <w:rPr>
          <w:noProof/>
        </w:rPr>
        <w:drawing>
          <wp:inline distT="0" distB="0" distL="0" distR="0" wp14:anchorId="358DB520" wp14:editId="3D6C9D9A">
            <wp:extent cx="5943600" cy="3503295"/>
            <wp:effectExtent l="0" t="0" r="0" b="1905"/>
            <wp:docPr id="1243976019" name="Picture 124397601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78A2585B" w14:textId="1685FB9C" w:rsidR="009349D7" w:rsidRDefault="00C32B17" w:rsidP="00E1088D">
      <w:pPr>
        <w:ind w:left="720"/>
        <w:jc w:val="both"/>
      </w:pPr>
      <w:r>
        <w:rPr>
          <w:noProof/>
        </w:rPr>
        <w:drawing>
          <wp:inline distT="0" distB="0" distL="0" distR="0" wp14:anchorId="3CD57F1B" wp14:editId="6AF6DD86">
            <wp:extent cx="5943600" cy="4070350"/>
            <wp:effectExtent l="0" t="0" r="0" b="6350"/>
            <wp:docPr id="777986693" name="Picture 77798669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p>
    <w:p w14:paraId="723A2859" w14:textId="7361B641" w:rsidR="00B0578B" w:rsidRDefault="00B0578B" w:rsidP="00E1088D">
      <w:pPr>
        <w:ind w:left="720"/>
        <w:jc w:val="both"/>
      </w:pPr>
      <w:r w:rsidRPr="00B0578B">
        <w:rPr>
          <w:noProof/>
        </w:rPr>
        <w:drawing>
          <wp:inline distT="0" distB="0" distL="0" distR="0" wp14:anchorId="0699C51E" wp14:editId="0DA2F286">
            <wp:extent cx="5943600" cy="3644265"/>
            <wp:effectExtent l="0" t="0" r="0" b="0"/>
            <wp:docPr id="1188033292" name="Picture 118803329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92" name="Picture 1" descr="A screenshot of a computer program&#10;&#10;Description automatically generated with medium confidence"/>
                    <pic:cNvPicPr/>
                  </pic:nvPicPr>
                  <pic:blipFill>
                    <a:blip r:embed="rId105"/>
                    <a:stretch>
                      <a:fillRect/>
                    </a:stretch>
                  </pic:blipFill>
                  <pic:spPr>
                    <a:xfrm>
                      <a:off x="0" y="0"/>
                      <a:ext cx="5943600" cy="3644265"/>
                    </a:xfrm>
                    <a:prstGeom prst="rect">
                      <a:avLst/>
                    </a:prstGeom>
                  </pic:spPr>
                </pic:pic>
              </a:graphicData>
            </a:graphic>
          </wp:inline>
        </w:drawing>
      </w:r>
    </w:p>
    <w:p w14:paraId="24EC6EFF" w14:textId="77777777" w:rsidR="00E1088D" w:rsidRDefault="00E1088D" w:rsidP="00E1088D">
      <w:pPr>
        <w:ind w:left="720"/>
        <w:jc w:val="both"/>
      </w:pPr>
    </w:p>
    <w:p w14:paraId="76024543" w14:textId="3F16F9DE" w:rsidR="00CF3B2A" w:rsidRPr="00430F11" w:rsidRDefault="003A279F" w:rsidP="00A15212">
      <w:pPr>
        <w:jc w:val="both"/>
        <w:rPr>
          <w:b/>
          <w:bCs/>
          <w:u w:val="single"/>
        </w:rPr>
      </w:pPr>
      <w:r>
        <w:rPr>
          <w:b/>
          <w:bCs/>
          <w:u w:val="single"/>
        </w:rPr>
        <w:t>30</w:t>
      </w:r>
      <w:r w:rsidR="00430F11">
        <w:rPr>
          <w:b/>
          <w:bCs/>
          <w:u w:val="single"/>
        </w:rPr>
        <w:t>.</w:t>
      </w:r>
      <w:r w:rsidR="00CF3B2A" w:rsidRPr="00430F11">
        <w:rPr>
          <w:b/>
          <w:bCs/>
          <w:u w:val="single"/>
        </w:rPr>
        <w:t>Random Number Generator:</w:t>
      </w:r>
    </w:p>
    <w:p w14:paraId="7EEBDB97" w14:textId="055B1105" w:rsidR="00CF3B2A" w:rsidRDefault="00CF3B2A" w:rsidP="00E1088D">
      <w:pPr>
        <w:ind w:left="720"/>
        <w:jc w:val="both"/>
      </w:pPr>
      <w:r w:rsidRPr="00CF3B2A">
        <w:rPr>
          <w:noProof/>
        </w:rPr>
        <w:drawing>
          <wp:inline distT="0" distB="0" distL="0" distR="0" wp14:anchorId="11A89295" wp14:editId="5D63647A">
            <wp:extent cx="5943600" cy="2904490"/>
            <wp:effectExtent l="0" t="0" r="0" b="0"/>
            <wp:docPr id="281068481" name="Picture 2810684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8481" name="Picture 1" descr="A screenshot of a computer&#10;&#10;Description automatically generated with medium confidence"/>
                    <pic:cNvPicPr/>
                  </pic:nvPicPr>
                  <pic:blipFill>
                    <a:blip r:embed="rId106"/>
                    <a:stretch>
                      <a:fillRect/>
                    </a:stretch>
                  </pic:blipFill>
                  <pic:spPr>
                    <a:xfrm>
                      <a:off x="0" y="0"/>
                      <a:ext cx="5943600" cy="2904490"/>
                    </a:xfrm>
                    <a:prstGeom prst="rect">
                      <a:avLst/>
                    </a:prstGeom>
                  </pic:spPr>
                </pic:pic>
              </a:graphicData>
            </a:graphic>
          </wp:inline>
        </w:drawing>
      </w:r>
    </w:p>
    <w:p w14:paraId="43CDE1C9" w14:textId="77777777" w:rsidR="00E1088D" w:rsidRPr="00430F11" w:rsidRDefault="00E1088D" w:rsidP="00E1088D">
      <w:pPr>
        <w:ind w:left="720"/>
        <w:jc w:val="both"/>
        <w:rPr>
          <w:b/>
          <w:bCs/>
        </w:rPr>
      </w:pPr>
    </w:p>
    <w:p w14:paraId="6578E0DA" w14:textId="2BF4AC28" w:rsidR="00CF3B2A" w:rsidRPr="00430F11" w:rsidRDefault="003A279F" w:rsidP="00A15212">
      <w:pPr>
        <w:jc w:val="both"/>
        <w:rPr>
          <w:b/>
          <w:bCs/>
          <w:u w:val="single"/>
        </w:rPr>
      </w:pPr>
      <w:r>
        <w:rPr>
          <w:b/>
          <w:bCs/>
          <w:u w:val="single"/>
        </w:rPr>
        <w:t>31</w:t>
      </w:r>
      <w:r w:rsidR="00430F11">
        <w:rPr>
          <w:b/>
          <w:bCs/>
          <w:u w:val="single"/>
        </w:rPr>
        <w:t>.</w:t>
      </w:r>
      <w:r w:rsidR="00571267" w:rsidRPr="00430F11">
        <w:rPr>
          <w:b/>
          <w:bCs/>
          <w:u w:val="single"/>
        </w:rPr>
        <w:t>Random Number</w:t>
      </w:r>
      <w:r w:rsidR="00DC5718" w:rsidRPr="00430F11">
        <w:rPr>
          <w:b/>
          <w:bCs/>
          <w:u w:val="single"/>
        </w:rPr>
        <w:t xml:space="preserve"> Generator Top </w:t>
      </w:r>
      <w:proofErr w:type="gramStart"/>
      <w:r w:rsidR="00DC5718" w:rsidRPr="00430F11">
        <w:rPr>
          <w:b/>
          <w:bCs/>
          <w:u w:val="single"/>
        </w:rPr>
        <w:t>level</w:t>
      </w:r>
      <w:proofErr w:type="gramEnd"/>
      <w:r w:rsidR="00DC5718" w:rsidRPr="00430F11">
        <w:rPr>
          <w:b/>
          <w:bCs/>
          <w:u w:val="single"/>
        </w:rPr>
        <w:t xml:space="preserve"> Module:</w:t>
      </w:r>
    </w:p>
    <w:p w14:paraId="03AEA9B3" w14:textId="52044B63" w:rsidR="00DC5718" w:rsidRDefault="009A1488" w:rsidP="00E1088D">
      <w:pPr>
        <w:ind w:left="720"/>
        <w:jc w:val="both"/>
      </w:pPr>
      <w:r w:rsidRPr="009A1488">
        <w:rPr>
          <w:noProof/>
        </w:rPr>
        <w:drawing>
          <wp:inline distT="0" distB="0" distL="0" distR="0" wp14:anchorId="09CD0177" wp14:editId="17E9A1C3">
            <wp:extent cx="5943600" cy="2165985"/>
            <wp:effectExtent l="0" t="0" r="0" b="5715"/>
            <wp:docPr id="884588857" name="Picture 8845888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88857" name="Picture 1" descr="A screenshot of a computer&#10;&#10;Description automatically generated with medium confidence"/>
                    <pic:cNvPicPr/>
                  </pic:nvPicPr>
                  <pic:blipFill>
                    <a:blip r:embed="rId107"/>
                    <a:stretch>
                      <a:fillRect/>
                    </a:stretch>
                  </pic:blipFill>
                  <pic:spPr>
                    <a:xfrm>
                      <a:off x="0" y="0"/>
                      <a:ext cx="5943600" cy="2165985"/>
                    </a:xfrm>
                    <a:prstGeom prst="rect">
                      <a:avLst/>
                    </a:prstGeom>
                  </pic:spPr>
                </pic:pic>
              </a:graphicData>
            </a:graphic>
          </wp:inline>
        </w:drawing>
      </w:r>
    </w:p>
    <w:p w14:paraId="2DC494B5" w14:textId="77777777" w:rsidR="00430F11" w:rsidRDefault="00430F11" w:rsidP="00A15212">
      <w:pPr>
        <w:jc w:val="both"/>
        <w:rPr>
          <w:b/>
          <w:bCs/>
          <w:u w:val="single"/>
        </w:rPr>
      </w:pPr>
    </w:p>
    <w:p w14:paraId="61BD1E99" w14:textId="77777777" w:rsidR="00430F11" w:rsidRDefault="00430F11" w:rsidP="00A15212">
      <w:pPr>
        <w:jc w:val="both"/>
        <w:rPr>
          <w:b/>
          <w:bCs/>
          <w:u w:val="single"/>
        </w:rPr>
      </w:pPr>
    </w:p>
    <w:p w14:paraId="0A17228F" w14:textId="77777777" w:rsidR="00430F11" w:rsidRDefault="00430F11" w:rsidP="00A15212">
      <w:pPr>
        <w:jc w:val="both"/>
        <w:rPr>
          <w:b/>
          <w:bCs/>
          <w:u w:val="single"/>
        </w:rPr>
      </w:pPr>
    </w:p>
    <w:p w14:paraId="65BE157E" w14:textId="77777777" w:rsidR="00430F11" w:rsidRDefault="00430F11" w:rsidP="00A15212">
      <w:pPr>
        <w:jc w:val="both"/>
        <w:rPr>
          <w:b/>
          <w:bCs/>
          <w:u w:val="single"/>
        </w:rPr>
      </w:pPr>
    </w:p>
    <w:p w14:paraId="1026ADF3" w14:textId="77777777" w:rsidR="00430F11" w:rsidRDefault="00430F11" w:rsidP="00A15212">
      <w:pPr>
        <w:jc w:val="both"/>
        <w:rPr>
          <w:b/>
          <w:bCs/>
          <w:u w:val="single"/>
        </w:rPr>
      </w:pPr>
    </w:p>
    <w:p w14:paraId="15DED65B" w14:textId="77777777" w:rsidR="00430F11" w:rsidRDefault="00430F11" w:rsidP="00A15212">
      <w:pPr>
        <w:jc w:val="both"/>
        <w:rPr>
          <w:b/>
          <w:bCs/>
          <w:u w:val="single"/>
        </w:rPr>
      </w:pPr>
    </w:p>
    <w:p w14:paraId="3927FDE3" w14:textId="77777777" w:rsidR="00430F11" w:rsidRDefault="00430F11" w:rsidP="00A15212">
      <w:pPr>
        <w:jc w:val="both"/>
        <w:rPr>
          <w:b/>
          <w:bCs/>
          <w:u w:val="single"/>
        </w:rPr>
      </w:pPr>
    </w:p>
    <w:p w14:paraId="1312A0D3" w14:textId="0D435707" w:rsidR="009A1488" w:rsidRPr="00430F11" w:rsidRDefault="003A279F" w:rsidP="00A15212">
      <w:pPr>
        <w:jc w:val="both"/>
        <w:rPr>
          <w:b/>
          <w:bCs/>
          <w:u w:val="single"/>
        </w:rPr>
      </w:pPr>
      <w:r>
        <w:rPr>
          <w:b/>
          <w:bCs/>
          <w:u w:val="single"/>
        </w:rPr>
        <w:t>32</w:t>
      </w:r>
      <w:r w:rsidR="00430F11">
        <w:rPr>
          <w:b/>
          <w:bCs/>
          <w:u w:val="single"/>
        </w:rPr>
        <w:t>.</w:t>
      </w:r>
      <w:r w:rsidR="00475B53" w:rsidRPr="00430F11">
        <w:rPr>
          <w:b/>
          <w:bCs/>
          <w:u w:val="single"/>
        </w:rPr>
        <w:t>ROM_ID:</w:t>
      </w:r>
    </w:p>
    <w:p w14:paraId="7383928C" w14:textId="5F6F3469" w:rsidR="00475B53" w:rsidRDefault="00475B53" w:rsidP="00E1088D">
      <w:pPr>
        <w:ind w:left="720"/>
        <w:jc w:val="both"/>
      </w:pPr>
      <w:r>
        <w:rPr>
          <w:noProof/>
        </w:rPr>
        <w:drawing>
          <wp:inline distT="0" distB="0" distL="0" distR="0" wp14:anchorId="0E3785F8" wp14:editId="76C5870C">
            <wp:extent cx="5943600" cy="3677920"/>
            <wp:effectExtent l="0" t="0" r="0" b="0"/>
            <wp:docPr id="1037034079" name="Picture 103703407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034079"/>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2DFE2A46" w14:textId="5F6F3469" w:rsidR="008216FD" w:rsidRDefault="008216FD" w:rsidP="00E1088D">
      <w:pPr>
        <w:ind w:left="720"/>
        <w:jc w:val="both"/>
      </w:pPr>
      <w:r>
        <w:rPr>
          <w:noProof/>
        </w:rPr>
        <w:drawing>
          <wp:inline distT="0" distB="0" distL="0" distR="0" wp14:anchorId="580BC4A5" wp14:editId="505E6353">
            <wp:extent cx="5943600" cy="3858260"/>
            <wp:effectExtent l="0" t="0" r="0" b="8890"/>
            <wp:docPr id="1866944702" name="Picture 186694470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14:paraId="7BA0748E" w14:textId="5F6F3469" w:rsidR="008216FD" w:rsidRDefault="00A97690" w:rsidP="00E1088D">
      <w:pPr>
        <w:ind w:left="720"/>
        <w:jc w:val="both"/>
      </w:pPr>
      <w:r>
        <w:rPr>
          <w:noProof/>
        </w:rPr>
        <w:drawing>
          <wp:inline distT="0" distB="0" distL="0" distR="0" wp14:anchorId="11F8834F" wp14:editId="4E8373E9">
            <wp:extent cx="5943600" cy="3890645"/>
            <wp:effectExtent l="0" t="0" r="0" b="0"/>
            <wp:docPr id="936899436" name="Picture 9368994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899436"/>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inline>
        </w:drawing>
      </w:r>
    </w:p>
    <w:p w14:paraId="3BE30310" w14:textId="02209216" w:rsidR="008D2064" w:rsidRDefault="008D2064" w:rsidP="00E1088D">
      <w:pPr>
        <w:ind w:left="720"/>
        <w:jc w:val="both"/>
      </w:pPr>
      <w:r>
        <w:rPr>
          <w:noProof/>
        </w:rPr>
        <w:drawing>
          <wp:inline distT="0" distB="0" distL="0" distR="0" wp14:anchorId="2DA9F6B9" wp14:editId="0CF71875">
            <wp:extent cx="5943600" cy="3244850"/>
            <wp:effectExtent l="0" t="0" r="0" b="0"/>
            <wp:docPr id="1487934031" name="Picture 1487934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934031"/>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0291E536" w14:textId="77777777" w:rsidR="00E1088D" w:rsidRDefault="00E1088D" w:rsidP="00E1088D">
      <w:pPr>
        <w:ind w:left="720"/>
        <w:jc w:val="both"/>
      </w:pPr>
    </w:p>
    <w:p w14:paraId="1ACE93E2" w14:textId="77777777" w:rsidR="00E1088D" w:rsidRDefault="00E1088D" w:rsidP="00E1088D">
      <w:pPr>
        <w:ind w:left="720"/>
        <w:jc w:val="both"/>
      </w:pPr>
    </w:p>
    <w:p w14:paraId="20C1F223" w14:textId="77777777" w:rsidR="00E1088D" w:rsidRDefault="00E1088D" w:rsidP="00E1088D">
      <w:pPr>
        <w:ind w:left="720"/>
        <w:jc w:val="both"/>
      </w:pPr>
    </w:p>
    <w:p w14:paraId="45494475" w14:textId="270B0EDE" w:rsidR="001026FB" w:rsidRPr="00430F11" w:rsidRDefault="003A279F" w:rsidP="00A15212">
      <w:pPr>
        <w:jc w:val="both"/>
        <w:rPr>
          <w:b/>
          <w:bCs/>
          <w:u w:val="single"/>
        </w:rPr>
      </w:pPr>
      <w:r>
        <w:rPr>
          <w:b/>
          <w:bCs/>
          <w:u w:val="single"/>
        </w:rPr>
        <w:t>33</w:t>
      </w:r>
      <w:r w:rsidR="00430F11">
        <w:rPr>
          <w:b/>
          <w:bCs/>
          <w:u w:val="single"/>
        </w:rPr>
        <w:t>.</w:t>
      </w:r>
      <w:r w:rsidR="00816272" w:rsidRPr="00430F11">
        <w:rPr>
          <w:b/>
          <w:bCs/>
          <w:u w:val="single"/>
        </w:rPr>
        <w:t>ROM_password:</w:t>
      </w:r>
    </w:p>
    <w:p w14:paraId="6B99A142" w14:textId="36E8C1CF" w:rsidR="00816272" w:rsidRDefault="0058262A" w:rsidP="002B6242">
      <w:pPr>
        <w:ind w:left="720"/>
        <w:jc w:val="center"/>
      </w:pPr>
      <w:r w:rsidRPr="0058262A">
        <w:rPr>
          <w:noProof/>
        </w:rPr>
        <w:drawing>
          <wp:inline distT="0" distB="0" distL="0" distR="0" wp14:anchorId="29A414CD" wp14:editId="628B9E21">
            <wp:extent cx="5943600" cy="3606800"/>
            <wp:effectExtent l="0" t="0" r="0" b="0"/>
            <wp:docPr id="393211845" name="Picture 39321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1845" name=""/>
                    <pic:cNvPicPr/>
                  </pic:nvPicPr>
                  <pic:blipFill>
                    <a:blip r:embed="rId112"/>
                    <a:stretch>
                      <a:fillRect/>
                    </a:stretch>
                  </pic:blipFill>
                  <pic:spPr>
                    <a:xfrm>
                      <a:off x="0" y="0"/>
                      <a:ext cx="5943600" cy="3606800"/>
                    </a:xfrm>
                    <a:prstGeom prst="rect">
                      <a:avLst/>
                    </a:prstGeom>
                  </pic:spPr>
                </pic:pic>
              </a:graphicData>
            </a:graphic>
          </wp:inline>
        </w:drawing>
      </w:r>
    </w:p>
    <w:p w14:paraId="6B8E723A" w14:textId="55D237E7" w:rsidR="0058262A" w:rsidRDefault="002F3010" w:rsidP="002B6242">
      <w:pPr>
        <w:ind w:left="720"/>
        <w:jc w:val="center"/>
      </w:pPr>
      <w:r>
        <w:rPr>
          <w:noProof/>
        </w:rPr>
        <w:drawing>
          <wp:inline distT="0" distB="0" distL="0" distR="0" wp14:anchorId="08BEEF73" wp14:editId="5A7390D3">
            <wp:extent cx="5658641" cy="4020111"/>
            <wp:effectExtent l="0" t="0" r="0" b="0"/>
            <wp:docPr id="379945121" name="Picture 37994512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658641" cy="4020111"/>
                    </a:xfrm>
                    <a:prstGeom prst="rect">
                      <a:avLst/>
                    </a:prstGeom>
                  </pic:spPr>
                </pic:pic>
              </a:graphicData>
            </a:graphic>
          </wp:inline>
        </w:drawing>
      </w:r>
    </w:p>
    <w:p w14:paraId="735138C9" w14:textId="55D237E7" w:rsidR="002F3010" w:rsidRDefault="00BF39D1" w:rsidP="002B6242">
      <w:pPr>
        <w:ind w:left="720"/>
        <w:jc w:val="center"/>
      </w:pPr>
      <w:r w:rsidRPr="00BF39D1">
        <w:rPr>
          <w:noProof/>
        </w:rPr>
        <w:drawing>
          <wp:inline distT="0" distB="0" distL="0" distR="0" wp14:anchorId="7738AC12" wp14:editId="75C2229F">
            <wp:extent cx="5943600" cy="3604895"/>
            <wp:effectExtent l="0" t="0" r="0" b="0"/>
            <wp:docPr id="21096942" name="Picture 2109694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42" name="Picture 1" descr="A screenshot of a computer program&#10;&#10;Description automatically generated with medium confidence"/>
                    <pic:cNvPicPr/>
                  </pic:nvPicPr>
                  <pic:blipFill>
                    <a:blip r:embed="rId114"/>
                    <a:stretch>
                      <a:fillRect/>
                    </a:stretch>
                  </pic:blipFill>
                  <pic:spPr>
                    <a:xfrm>
                      <a:off x="0" y="0"/>
                      <a:ext cx="5943600" cy="3604895"/>
                    </a:xfrm>
                    <a:prstGeom prst="rect">
                      <a:avLst/>
                    </a:prstGeom>
                  </pic:spPr>
                </pic:pic>
              </a:graphicData>
            </a:graphic>
          </wp:inline>
        </w:drawing>
      </w:r>
    </w:p>
    <w:p w14:paraId="119CBA3F" w14:textId="15474D6D" w:rsidR="00BF39D1" w:rsidRDefault="005F0B09" w:rsidP="002B6242">
      <w:pPr>
        <w:ind w:left="720"/>
        <w:jc w:val="center"/>
      </w:pPr>
      <w:r>
        <w:rPr>
          <w:noProof/>
        </w:rPr>
        <w:drawing>
          <wp:inline distT="0" distB="0" distL="0" distR="0" wp14:anchorId="43EAFD1C" wp14:editId="42B0DF17">
            <wp:extent cx="5943600" cy="2563495"/>
            <wp:effectExtent l="0" t="0" r="0" b="8255"/>
            <wp:docPr id="1205609125" name="Picture 120560912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13D1A5CF" w14:textId="77777777" w:rsidR="00E1088D" w:rsidRDefault="00E1088D" w:rsidP="00E1088D">
      <w:pPr>
        <w:ind w:left="720"/>
        <w:jc w:val="both"/>
      </w:pPr>
    </w:p>
    <w:p w14:paraId="6C67799E" w14:textId="77777777" w:rsidR="00E1088D" w:rsidRDefault="00E1088D" w:rsidP="00E1088D">
      <w:pPr>
        <w:ind w:left="720"/>
        <w:jc w:val="both"/>
      </w:pPr>
    </w:p>
    <w:p w14:paraId="3ED5B725" w14:textId="77777777" w:rsidR="00E1088D" w:rsidRDefault="00E1088D" w:rsidP="00E1088D">
      <w:pPr>
        <w:ind w:left="720"/>
        <w:jc w:val="both"/>
      </w:pPr>
    </w:p>
    <w:p w14:paraId="789DF80A" w14:textId="77777777" w:rsidR="00E1088D" w:rsidRDefault="00E1088D" w:rsidP="00E1088D">
      <w:pPr>
        <w:ind w:left="720"/>
        <w:jc w:val="both"/>
      </w:pPr>
    </w:p>
    <w:p w14:paraId="0DFD3C7D" w14:textId="77777777" w:rsidR="00E1088D" w:rsidRDefault="00E1088D" w:rsidP="00E1088D">
      <w:pPr>
        <w:ind w:left="720"/>
        <w:jc w:val="both"/>
      </w:pPr>
    </w:p>
    <w:p w14:paraId="777F8B18" w14:textId="77777777" w:rsidR="00E1088D" w:rsidRDefault="00E1088D" w:rsidP="00E1088D">
      <w:pPr>
        <w:ind w:left="720"/>
        <w:jc w:val="both"/>
      </w:pPr>
    </w:p>
    <w:p w14:paraId="77A8F534" w14:textId="2C93E635" w:rsidR="005F0B09" w:rsidRPr="00430F11" w:rsidRDefault="003A279F" w:rsidP="00A15212">
      <w:pPr>
        <w:jc w:val="both"/>
        <w:rPr>
          <w:b/>
          <w:bCs/>
          <w:u w:val="single"/>
        </w:rPr>
      </w:pPr>
      <w:r>
        <w:rPr>
          <w:b/>
          <w:bCs/>
          <w:u w:val="single"/>
        </w:rPr>
        <w:t>34</w:t>
      </w:r>
      <w:r w:rsidR="00430F11">
        <w:rPr>
          <w:b/>
          <w:bCs/>
          <w:u w:val="single"/>
        </w:rPr>
        <w:t>.</w:t>
      </w:r>
      <w:r w:rsidR="000F429D" w:rsidRPr="00430F11">
        <w:rPr>
          <w:b/>
          <w:bCs/>
          <w:u w:val="single"/>
        </w:rPr>
        <w:t>Score Tracking:</w:t>
      </w:r>
    </w:p>
    <w:p w14:paraId="68CAA3DB" w14:textId="0B0E63AA" w:rsidR="000F429D" w:rsidRDefault="005716A6" w:rsidP="002B6242">
      <w:pPr>
        <w:ind w:left="720"/>
        <w:jc w:val="center"/>
      </w:pPr>
      <w:r>
        <w:rPr>
          <w:noProof/>
        </w:rPr>
        <w:drawing>
          <wp:inline distT="0" distB="0" distL="0" distR="0" wp14:anchorId="3309BD80" wp14:editId="78EE3AA3">
            <wp:extent cx="5943600" cy="2072640"/>
            <wp:effectExtent l="0" t="0" r="0" b="3810"/>
            <wp:docPr id="300500250" name="Picture 30050025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7EBA4538" w14:textId="77777777" w:rsidR="00E1088D" w:rsidRDefault="00E1088D" w:rsidP="00E1088D">
      <w:pPr>
        <w:ind w:left="720"/>
        <w:jc w:val="both"/>
      </w:pPr>
    </w:p>
    <w:p w14:paraId="58B01498" w14:textId="159F0E9D" w:rsidR="005716A6" w:rsidRPr="00430F11" w:rsidRDefault="003A279F" w:rsidP="00A15212">
      <w:pPr>
        <w:jc w:val="both"/>
        <w:rPr>
          <w:b/>
          <w:bCs/>
          <w:u w:val="single"/>
        </w:rPr>
      </w:pPr>
      <w:r>
        <w:rPr>
          <w:b/>
          <w:bCs/>
          <w:u w:val="single"/>
        </w:rPr>
        <w:t>35</w:t>
      </w:r>
      <w:r w:rsidR="00430F11">
        <w:rPr>
          <w:b/>
          <w:bCs/>
          <w:u w:val="single"/>
        </w:rPr>
        <w:t>.</w:t>
      </w:r>
      <w:r w:rsidR="005716A6" w:rsidRPr="00430F11">
        <w:rPr>
          <w:b/>
          <w:bCs/>
          <w:u w:val="single"/>
        </w:rPr>
        <w:t>Score Track:</w:t>
      </w:r>
    </w:p>
    <w:p w14:paraId="29241C17" w14:textId="4BD5B7B9" w:rsidR="005716A6" w:rsidRDefault="00A00E24" w:rsidP="002B6242">
      <w:pPr>
        <w:ind w:left="720"/>
        <w:jc w:val="center"/>
      </w:pPr>
      <w:r>
        <w:rPr>
          <w:noProof/>
        </w:rPr>
        <w:drawing>
          <wp:inline distT="0" distB="0" distL="0" distR="0" wp14:anchorId="2998F37E" wp14:editId="460EF196">
            <wp:extent cx="5943600" cy="2120900"/>
            <wp:effectExtent l="0" t="0" r="0" b="0"/>
            <wp:docPr id="518535342" name="Picture 5185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35342"/>
                    <pic:cNvPicPr/>
                  </pic:nvPicPr>
                  <pic:blipFill>
                    <a:blip r:embed="rId117">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A11330A" w14:textId="1B550C09" w:rsidR="00A00E24" w:rsidRDefault="00901368" w:rsidP="002B6242">
      <w:pPr>
        <w:ind w:left="720"/>
        <w:jc w:val="center"/>
      </w:pPr>
      <w:r>
        <w:rPr>
          <w:noProof/>
        </w:rPr>
        <w:drawing>
          <wp:inline distT="0" distB="0" distL="0" distR="0" wp14:anchorId="08C6281A" wp14:editId="763FBD76">
            <wp:extent cx="5943600" cy="2207895"/>
            <wp:effectExtent l="0" t="0" r="0" b="1905"/>
            <wp:docPr id="1073735540" name="Picture 10737355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35540"/>
                    <pic:cNvPicPr/>
                  </pic:nvPicPr>
                  <pic:blipFill>
                    <a:blip r:embed="rId118">
                      <a:extLst>
                        <a:ext uri="{28A0092B-C50C-407E-A947-70E740481C1C}">
                          <a14:useLocalDpi xmlns:a14="http://schemas.microsoft.com/office/drawing/2010/main" val="0"/>
                        </a:ext>
                      </a:extLst>
                    </a:blip>
                    <a:stretch>
                      <a:fillRect/>
                    </a:stretch>
                  </pic:blipFill>
                  <pic:spPr>
                    <a:xfrm>
                      <a:off x="0" y="0"/>
                      <a:ext cx="5943600" cy="2207895"/>
                    </a:xfrm>
                    <a:prstGeom prst="rect">
                      <a:avLst/>
                    </a:prstGeom>
                  </pic:spPr>
                </pic:pic>
              </a:graphicData>
            </a:graphic>
          </wp:inline>
        </w:drawing>
      </w:r>
    </w:p>
    <w:p w14:paraId="02C9CA79" w14:textId="1B550C09" w:rsidR="00901368" w:rsidRDefault="009A71BB" w:rsidP="002B6242">
      <w:pPr>
        <w:ind w:left="720"/>
        <w:jc w:val="center"/>
      </w:pPr>
      <w:r>
        <w:rPr>
          <w:noProof/>
        </w:rPr>
        <w:drawing>
          <wp:inline distT="0" distB="0" distL="0" distR="0" wp14:anchorId="53834321" wp14:editId="5443D238">
            <wp:extent cx="5943600" cy="3825875"/>
            <wp:effectExtent l="0" t="0" r="0" b="3175"/>
            <wp:docPr id="371596585" name="Picture 37159658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inline>
        </w:drawing>
      </w:r>
    </w:p>
    <w:p w14:paraId="0F011DF1" w14:textId="4D369482" w:rsidR="009A71BB" w:rsidRDefault="00132ADB" w:rsidP="002B6242">
      <w:pPr>
        <w:ind w:left="720"/>
        <w:jc w:val="center"/>
      </w:pPr>
      <w:r>
        <w:rPr>
          <w:noProof/>
        </w:rPr>
        <w:drawing>
          <wp:inline distT="0" distB="0" distL="0" distR="0" wp14:anchorId="0E12D902" wp14:editId="4BB7A07A">
            <wp:extent cx="5943600" cy="3069590"/>
            <wp:effectExtent l="0" t="0" r="0" b="0"/>
            <wp:docPr id="1366359967" name="Picture 13663599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14750E18" w14:textId="5897B167" w:rsidR="00132ADB" w:rsidRDefault="00A5564F" w:rsidP="002B6242">
      <w:pPr>
        <w:ind w:left="720"/>
        <w:jc w:val="center"/>
      </w:pPr>
      <w:r>
        <w:rPr>
          <w:noProof/>
        </w:rPr>
        <w:drawing>
          <wp:inline distT="0" distB="0" distL="0" distR="0" wp14:anchorId="124DD43B" wp14:editId="57A35DA9">
            <wp:extent cx="5943600" cy="3108325"/>
            <wp:effectExtent l="0" t="0" r="0" b="0"/>
            <wp:docPr id="219277551" name="Picture 21927755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7755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89EB809" w14:textId="5897B167" w:rsidR="002021DA" w:rsidRDefault="002021DA" w:rsidP="002B6242">
      <w:pPr>
        <w:ind w:left="720"/>
        <w:jc w:val="center"/>
      </w:pPr>
      <w:r>
        <w:rPr>
          <w:noProof/>
        </w:rPr>
        <w:drawing>
          <wp:inline distT="0" distB="0" distL="0" distR="0" wp14:anchorId="21448D89" wp14:editId="7C46144A">
            <wp:extent cx="5943600" cy="4004945"/>
            <wp:effectExtent l="0" t="0" r="0" b="0"/>
            <wp:docPr id="1768759545" name="Picture 176875954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759545"/>
                    <pic:cNvPicPr/>
                  </pic:nvPicPr>
                  <pic:blipFill>
                    <a:blip r:embed="rId122">
                      <a:extLst>
                        <a:ext uri="{28A0092B-C50C-407E-A947-70E740481C1C}">
                          <a14:useLocalDpi xmlns:a14="http://schemas.microsoft.com/office/drawing/2010/main" val="0"/>
                        </a:ext>
                      </a:extLst>
                    </a:blip>
                    <a:stretch>
                      <a:fillRect/>
                    </a:stretch>
                  </pic:blipFill>
                  <pic:spPr>
                    <a:xfrm>
                      <a:off x="0" y="0"/>
                      <a:ext cx="5943600" cy="4004945"/>
                    </a:xfrm>
                    <a:prstGeom prst="rect">
                      <a:avLst/>
                    </a:prstGeom>
                  </pic:spPr>
                </pic:pic>
              </a:graphicData>
            </a:graphic>
          </wp:inline>
        </w:drawing>
      </w:r>
    </w:p>
    <w:p w14:paraId="4D381C84" w14:textId="23217FF3" w:rsidR="002021DA" w:rsidRDefault="00297C34" w:rsidP="002B6242">
      <w:pPr>
        <w:ind w:left="720"/>
        <w:jc w:val="both"/>
      </w:pPr>
      <w:r>
        <w:rPr>
          <w:noProof/>
        </w:rPr>
        <w:drawing>
          <wp:inline distT="0" distB="0" distL="0" distR="0" wp14:anchorId="6FDACFD3" wp14:editId="08C45D87">
            <wp:extent cx="4363059" cy="1619476"/>
            <wp:effectExtent l="0" t="0" r="0" b="0"/>
            <wp:docPr id="1242288551" name="Picture 124228855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4363059" cy="1619476"/>
                    </a:xfrm>
                    <a:prstGeom prst="rect">
                      <a:avLst/>
                    </a:prstGeom>
                  </pic:spPr>
                </pic:pic>
              </a:graphicData>
            </a:graphic>
          </wp:inline>
        </w:drawing>
      </w:r>
    </w:p>
    <w:p w14:paraId="1FCD5377" w14:textId="4C325C68" w:rsidR="00297C34" w:rsidRPr="00430F11" w:rsidRDefault="003A279F" w:rsidP="00A15212">
      <w:pPr>
        <w:jc w:val="both"/>
        <w:rPr>
          <w:b/>
          <w:bCs/>
          <w:u w:val="single"/>
        </w:rPr>
      </w:pPr>
      <w:r>
        <w:rPr>
          <w:b/>
          <w:bCs/>
          <w:u w:val="single"/>
        </w:rPr>
        <w:t>36</w:t>
      </w:r>
      <w:r w:rsidR="00430F11">
        <w:rPr>
          <w:b/>
          <w:bCs/>
          <w:u w:val="single"/>
        </w:rPr>
        <w:t>.</w:t>
      </w:r>
      <w:r w:rsidR="00594902" w:rsidRPr="00430F11">
        <w:rPr>
          <w:b/>
          <w:bCs/>
          <w:u w:val="single"/>
        </w:rPr>
        <w:t>Verify:</w:t>
      </w:r>
    </w:p>
    <w:p w14:paraId="5160E1F4" w14:textId="099B5D29" w:rsidR="000F429D" w:rsidRPr="000F429D" w:rsidRDefault="00594902" w:rsidP="00E1088D">
      <w:pPr>
        <w:ind w:left="720"/>
        <w:jc w:val="both"/>
      </w:pPr>
      <w:r w:rsidRPr="00594902">
        <w:rPr>
          <w:noProof/>
        </w:rPr>
        <w:drawing>
          <wp:inline distT="0" distB="0" distL="0" distR="0" wp14:anchorId="54C85949" wp14:editId="3F99AC40">
            <wp:extent cx="5943600" cy="2852420"/>
            <wp:effectExtent l="0" t="0" r="0" b="5080"/>
            <wp:docPr id="303481680" name="Picture 30348168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1680" name="Picture 1" descr="A screenshot of a computer program&#10;&#10;Description automatically generated with medium confidence"/>
                    <pic:cNvPicPr/>
                  </pic:nvPicPr>
                  <pic:blipFill>
                    <a:blip r:embed="rId124"/>
                    <a:stretch>
                      <a:fillRect/>
                    </a:stretch>
                  </pic:blipFill>
                  <pic:spPr>
                    <a:xfrm>
                      <a:off x="0" y="0"/>
                      <a:ext cx="5943600" cy="2852420"/>
                    </a:xfrm>
                    <a:prstGeom prst="rect">
                      <a:avLst/>
                    </a:prstGeom>
                  </pic:spPr>
                </pic:pic>
              </a:graphicData>
            </a:graphic>
          </wp:inline>
        </w:drawing>
      </w:r>
    </w:p>
    <w:p w14:paraId="66CD3BA2" w14:textId="1685FB9C" w:rsidR="00C32B17" w:rsidRPr="00C32B17" w:rsidRDefault="00C32B17" w:rsidP="00A15212">
      <w:pPr>
        <w:jc w:val="both"/>
      </w:pPr>
    </w:p>
    <w:p w14:paraId="6B668DD4" w14:textId="5123CD9F" w:rsidR="009921BE" w:rsidRDefault="009921BE" w:rsidP="00A15212">
      <w:pPr>
        <w:jc w:val="both"/>
      </w:pPr>
    </w:p>
    <w:p w14:paraId="1748D6B6" w14:textId="77777777" w:rsidR="0099597D" w:rsidRDefault="0099597D" w:rsidP="00A15212">
      <w:pPr>
        <w:jc w:val="both"/>
      </w:pPr>
    </w:p>
    <w:p w14:paraId="7B4DB52D" w14:textId="77777777" w:rsidR="00A9392B" w:rsidRDefault="00A9392B" w:rsidP="00A15212">
      <w:pPr>
        <w:jc w:val="both"/>
      </w:pPr>
    </w:p>
    <w:p w14:paraId="4891720D" w14:textId="158D5E32" w:rsidR="005A6269" w:rsidRDefault="005A6269" w:rsidP="00A15212">
      <w:pPr>
        <w:jc w:val="both"/>
      </w:pPr>
    </w:p>
    <w:p w14:paraId="0B1439F5" w14:textId="1A14EB0F" w:rsidR="004E2992" w:rsidRDefault="004E2992" w:rsidP="00A15212">
      <w:pPr>
        <w:jc w:val="both"/>
      </w:pPr>
    </w:p>
    <w:sectPr w:rsidR="004E2992" w:rsidSect="00A71E41">
      <w:footerReference w:type="default" r:id="rId12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C758F" w14:textId="77777777" w:rsidR="00831140" w:rsidRDefault="00831140" w:rsidP="002B0EAF">
      <w:pPr>
        <w:spacing w:after="0" w:line="240" w:lineRule="auto"/>
      </w:pPr>
      <w:r>
        <w:separator/>
      </w:r>
    </w:p>
  </w:endnote>
  <w:endnote w:type="continuationSeparator" w:id="0">
    <w:p w14:paraId="633862BF" w14:textId="77777777" w:rsidR="00831140" w:rsidRDefault="00831140" w:rsidP="002B0EAF">
      <w:pPr>
        <w:spacing w:after="0" w:line="240" w:lineRule="auto"/>
      </w:pPr>
      <w:r>
        <w:continuationSeparator/>
      </w:r>
    </w:p>
  </w:endnote>
  <w:endnote w:type="continuationNotice" w:id="1">
    <w:p w14:paraId="4A6A3F53" w14:textId="77777777" w:rsidR="00831140" w:rsidRDefault="008311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778681"/>
      <w:docPartObj>
        <w:docPartGallery w:val="Page Numbers (Bottom of Page)"/>
        <w:docPartUnique/>
      </w:docPartObj>
    </w:sdtPr>
    <w:sdtEndPr>
      <w:rPr>
        <w:noProof/>
      </w:rPr>
    </w:sdtEndPr>
    <w:sdtContent>
      <w:p w14:paraId="0344487E" w14:textId="14624177" w:rsidR="00A71E41" w:rsidRDefault="00A71E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72A8B1" w14:textId="77777777" w:rsidR="00A71E41" w:rsidRDefault="00A71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D842F" w14:textId="77777777" w:rsidR="00831140" w:rsidRDefault="00831140" w:rsidP="002B0EAF">
      <w:pPr>
        <w:spacing w:after="0" w:line="240" w:lineRule="auto"/>
      </w:pPr>
      <w:r>
        <w:separator/>
      </w:r>
    </w:p>
  </w:footnote>
  <w:footnote w:type="continuationSeparator" w:id="0">
    <w:p w14:paraId="4BC28A71" w14:textId="77777777" w:rsidR="00831140" w:rsidRDefault="00831140" w:rsidP="002B0EAF">
      <w:pPr>
        <w:spacing w:after="0" w:line="240" w:lineRule="auto"/>
      </w:pPr>
      <w:r>
        <w:continuationSeparator/>
      </w:r>
    </w:p>
  </w:footnote>
  <w:footnote w:type="continuationNotice" w:id="1">
    <w:p w14:paraId="71DE03AC" w14:textId="77777777" w:rsidR="00831140" w:rsidRDefault="008311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2E35"/>
    <w:multiLevelType w:val="hybridMultilevel"/>
    <w:tmpl w:val="D4BCC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EB40B7"/>
    <w:multiLevelType w:val="hybridMultilevel"/>
    <w:tmpl w:val="FFFFFFFF"/>
    <w:lvl w:ilvl="0" w:tplc="BDFAB7C6">
      <w:start w:val="3"/>
      <w:numFmt w:val="decimal"/>
      <w:lvlText w:val="%1."/>
      <w:lvlJc w:val="left"/>
      <w:pPr>
        <w:ind w:left="720" w:hanging="360"/>
      </w:pPr>
    </w:lvl>
    <w:lvl w:ilvl="1" w:tplc="B52038DA">
      <w:start w:val="1"/>
      <w:numFmt w:val="lowerLetter"/>
      <w:lvlText w:val="%2."/>
      <w:lvlJc w:val="left"/>
      <w:pPr>
        <w:ind w:left="1440" w:hanging="360"/>
      </w:pPr>
    </w:lvl>
    <w:lvl w:ilvl="2" w:tplc="4D0AF16E">
      <w:start w:val="1"/>
      <w:numFmt w:val="lowerRoman"/>
      <w:lvlText w:val="%3."/>
      <w:lvlJc w:val="right"/>
      <w:pPr>
        <w:ind w:left="2160" w:hanging="180"/>
      </w:pPr>
    </w:lvl>
    <w:lvl w:ilvl="3" w:tplc="D09C74C4">
      <w:start w:val="1"/>
      <w:numFmt w:val="decimal"/>
      <w:lvlText w:val="%4."/>
      <w:lvlJc w:val="left"/>
      <w:pPr>
        <w:ind w:left="2880" w:hanging="360"/>
      </w:pPr>
    </w:lvl>
    <w:lvl w:ilvl="4" w:tplc="EE5280AA">
      <w:start w:val="1"/>
      <w:numFmt w:val="lowerLetter"/>
      <w:lvlText w:val="%5."/>
      <w:lvlJc w:val="left"/>
      <w:pPr>
        <w:ind w:left="3600" w:hanging="360"/>
      </w:pPr>
    </w:lvl>
    <w:lvl w:ilvl="5" w:tplc="5720CCAC">
      <w:start w:val="1"/>
      <w:numFmt w:val="lowerRoman"/>
      <w:lvlText w:val="%6."/>
      <w:lvlJc w:val="right"/>
      <w:pPr>
        <w:ind w:left="4320" w:hanging="180"/>
      </w:pPr>
    </w:lvl>
    <w:lvl w:ilvl="6" w:tplc="6012EAE4">
      <w:start w:val="1"/>
      <w:numFmt w:val="decimal"/>
      <w:lvlText w:val="%7."/>
      <w:lvlJc w:val="left"/>
      <w:pPr>
        <w:ind w:left="5040" w:hanging="360"/>
      </w:pPr>
    </w:lvl>
    <w:lvl w:ilvl="7" w:tplc="AE8222B8">
      <w:start w:val="1"/>
      <w:numFmt w:val="lowerLetter"/>
      <w:lvlText w:val="%8."/>
      <w:lvlJc w:val="left"/>
      <w:pPr>
        <w:ind w:left="5760" w:hanging="360"/>
      </w:pPr>
    </w:lvl>
    <w:lvl w:ilvl="8" w:tplc="5C5C9616">
      <w:start w:val="1"/>
      <w:numFmt w:val="lowerRoman"/>
      <w:lvlText w:val="%9."/>
      <w:lvlJc w:val="right"/>
      <w:pPr>
        <w:ind w:left="6480" w:hanging="180"/>
      </w:pPr>
    </w:lvl>
  </w:abstractNum>
  <w:abstractNum w:abstractNumId="2" w15:restartNumberingAfterBreak="0">
    <w:nsid w:val="0579A06E"/>
    <w:multiLevelType w:val="hybridMultilevel"/>
    <w:tmpl w:val="FFFFFFFF"/>
    <w:lvl w:ilvl="0" w:tplc="779883EE">
      <w:start w:val="1"/>
      <w:numFmt w:val="bullet"/>
      <w:lvlText w:val="·"/>
      <w:lvlJc w:val="left"/>
      <w:pPr>
        <w:ind w:left="720" w:hanging="360"/>
      </w:pPr>
      <w:rPr>
        <w:rFonts w:ascii="Symbol" w:hAnsi="Symbol" w:hint="default"/>
      </w:rPr>
    </w:lvl>
    <w:lvl w:ilvl="1" w:tplc="A54A8324">
      <w:start w:val="1"/>
      <w:numFmt w:val="bullet"/>
      <w:lvlText w:val="o"/>
      <w:lvlJc w:val="left"/>
      <w:pPr>
        <w:ind w:left="1440" w:hanging="360"/>
      </w:pPr>
      <w:rPr>
        <w:rFonts w:ascii="Courier New" w:hAnsi="Courier New" w:hint="default"/>
      </w:rPr>
    </w:lvl>
    <w:lvl w:ilvl="2" w:tplc="79A4F7CE">
      <w:start w:val="1"/>
      <w:numFmt w:val="bullet"/>
      <w:lvlText w:val=""/>
      <w:lvlJc w:val="left"/>
      <w:pPr>
        <w:ind w:left="2160" w:hanging="360"/>
      </w:pPr>
      <w:rPr>
        <w:rFonts w:ascii="Wingdings" w:hAnsi="Wingdings" w:hint="default"/>
      </w:rPr>
    </w:lvl>
    <w:lvl w:ilvl="3" w:tplc="44D28930">
      <w:start w:val="1"/>
      <w:numFmt w:val="bullet"/>
      <w:lvlText w:val=""/>
      <w:lvlJc w:val="left"/>
      <w:pPr>
        <w:ind w:left="2880" w:hanging="360"/>
      </w:pPr>
      <w:rPr>
        <w:rFonts w:ascii="Symbol" w:hAnsi="Symbol" w:hint="default"/>
      </w:rPr>
    </w:lvl>
    <w:lvl w:ilvl="4" w:tplc="660E858E">
      <w:start w:val="1"/>
      <w:numFmt w:val="bullet"/>
      <w:lvlText w:val="o"/>
      <w:lvlJc w:val="left"/>
      <w:pPr>
        <w:ind w:left="3600" w:hanging="360"/>
      </w:pPr>
      <w:rPr>
        <w:rFonts w:ascii="Courier New" w:hAnsi="Courier New" w:hint="default"/>
      </w:rPr>
    </w:lvl>
    <w:lvl w:ilvl="5" w:tplc="1F684E7E">
      <w:start w:val="1"/>
      <w:numFmt w:val="bullet"/>
      <w:lvlText w:val=""/>
      <w:lvlJc w:val="left"/>
      <w:pPr>
        <w:ind w:left="4320" w:hanging="360"/>
      </w:pPr>
      <w:rPr>
        <w:rFonts w:ascii="Wingdings" w:hAnsi="Wingdings" w:hint="default"/>
      </w:rPr>
    </w:lvl>
    <w:lvl w:ilvl="6" w:tplc="C03443F0">
      <w:start w:val="1"/>
      <w:numFmt w:val="bullet"/>
      <w:lvlText w:val=""/>
      <w:lvlJc w:val="left"/>
      <w:pPr>
        <w:ind w:left="5040" w:hanging="360"/>
      </w:pPr>
      <w:rPr>
        <w:rFonts w:ascii="Symbol" w:hAnsi="Symbol" w:hint="default"/>
      </w:rPr>
    </w:lvl>
    <w:lvl w:ilvl="7" w:tplc="BE160712">
      <w:start w:val="1"/>
      <w:numFmt w:val="bullet"/>
      <w:lvlText w:val="o"/>
      <w:lvlJc w:val="left"/>
      <w:pPr>
        <w:ind w:left="5760" w:hanging="360"/>
      </w:pPr>
      <w:rPr>
        <w:rFonts w:ascii="Courier New" w:hAnsi="Courier New" w:hint="default"/>
      </w:rPr>
    </w:lvl>
    <w:lvl w:ilvl="8" w:tplc="845E974A">
      <w:start w:val="1"/>
      <w:numFmt w:val="bullet"/>
      <w:lvlText w:val=""/>
      <w:lvlJc w:val="left"/>
      <w:pPr>
        <w:ind w:left="6480" w:hanging="360"/>
      </w:pPr>
      <w:rPr>
        <w:rFonts w:ascii="Wingdings" w:hAnsi="Wingdings" w:hint="default"/>
      </w:rPr>
    </w:lvl>
  </w:abstractNum>
  <w:abstractNum w:abstractNumId="3" w15:restartNumberingAfterBreak="0">
    <w:nsid w:val="076638F2"/>
    <w:multiLevelType w:val="hybridMultilevel"/>
    <w:tmpl w:val="FFFFFFFF"/>
    <w:lvl w:ilvl="0" w:tplc="45ECDC2E">
      <w:start w:val="1"/>
      <w:numFmt w:val="bullet"/>
      <w:lvlText w:val="·"/>
      <w:lvlJc w:val="left"/>
      <w:pPr>
        <w:ind w:left="720" w:hanging="360"/>
      </w:pPr>
      <w:rPr>
        <w:rFonts w:ascii="Symbol" w:hAnsi="Symbol" w:hint="default"/>
      </w:rPr>
    </w:lvl>
    <w:lvl w:ilvl="1" w:tplc="88C20606">
      <w:start w:val="1"/>
      <w:numFmt w:val="bullet"/>
      <w:lvlText w:val="o"/>
      <w:lvlJc w:val="left"/>
      <w:pPr>
        <w:ind w:left="1440" w:hanging="360"/>
      </w:pPr>
      <w:rPr>
        <w:rFonts w:ascii="Courier New" w:hAnsi="Courier New" w:hint="default"/>
      </w:rPr>
    </w:lvl>
    <w:lvl w:ilvl="2" w:tplc="80D03BD4">
      <w:start w:val="1"/>
      <w:numFmt w:val="bullet"/>
      <w:lvlText w:val=""/>
      <w:lvlJc w:val="left"/>
      <w:pPr>
        <w:ind w:left="2160" w:hanging="360"/>
      </w:pPr>
      <w:rPr>
        <w:rFonts w:ascii="Wingdings" w:hAnsi="Wingdings" w:hint="default"/>
      </w:rPr>
    </w:lvl>
    <w:lvl w:ilvl="3" w:tplc="A496B1F2">
      <w:start w:val="1"/>
      <w:numFmt w:val="bullet"/>
      <w:lvlText w:val=""/>
      <w:lvlJc w:val="left"/>
      <w:pPr>
        <w:ind w:left="2880" w:hanging="360"/>
      </w:pPr>
      <w:rPr>
        <w:rFonts w:ascii="Symbol" w:hAnsi="Symbol" w:hint="default"/>
      </w:rPr>
    </w:lvl>
    <w:lvl w:ilvl="4" w:tplc="04B25DF8">
      <w:start w:val="1"/>
      <w:numFmt w:val="bullet"/>
      <w:lvlText w:val="o"/>
      <w:lvlJc w:val="left"/>
      <w:pPr>
        <w:ind w:left="3600" w:hanging="360"/>
      </w:pPr>
      <w:rPr>
        <w:rFonts w:ascii="Courier New" w:hAnsi="Courier New" w:hint="default"/>
      </w:rPr>
    </w:lvl>
    <w:lvl w:ilvl="5" w:tplc="4D146CBA">
      <w:start w:val="1"/>
      <w:numFmt w:val="bullet"/>
      <w:lvlText w:val=""/>
      <w:lvlJc w:val="left"/>
      <w:pPr>
        <w:ind w:left="4320" w:hanging="360"/>
      </w:pPr>
      <w:rPr>
        <w:rFonts w:ascii="Wingdings" w:hAnsi="Wingdings" w:hint="default"/>
      </w:rPr>
    </w:lvl>
    <w:lvl w:ilvl="6" w:tplc="B5A881A6">
      <w:start w:val="1"/>
      <w:numFmt w:val="bullet"/>
      <w:lvlText w:val=""/>
      <w:lvlJc w:val="left"/>
      <w:pPr>
        <w:ind w:left="5040" w:hanging="360"/>
      </w:pPr>
      <w:rPr>
        <w:rFonts w:ascii="Symbol" w:hAnsi="Symbol" w:hint="default"/>
      </w:rPr>
    </w:lvl>
    <w:lvl w:ilvl="7" w:tplc="2122920C">
      <w:start w:val="1"/>
      <w:numFmt w:val="bullet"/>
      <w:lvlText w:val="o"/>
      <w:lvlJc w:val="left"/>
      <w:pPr>
        <w:ind w:left="5760" w:hanging="360"/>
      </w:pPr>
      <w:rPr>
        <w:rFonts w:ascii="Courier New" w:hAnsi="Courier New" w:hint="default"/>
      </w:rPr>
    </w:lvl>
    <w:lvl w:ilvl="8" w:tplc="5170C92E">
      <w:start w:val="1"/>
      <w:numFmt w:val="bullet"/>
      <w:lvlText w:val=""/>
      <w:lvlJc w:val="left"/>
      <w:pPr>
        <w:ind w:left="6480" w:hanging="360"/>
      </w:pPr>
      <w:rPr>
        <w:rFonts w:ascii="Wingdings" w:hAnsi="Wingdings" w:hint="default"/>
      </w:rPr>
    </w:lvl>
  </w:abstractNum>
  <w:abstractNum w:abstractNumId="4" w15:restartNumberingAfterBreak="0">
    <w:nsid w:val="077A048B"/>
    <w:multiLevelType w:val="hybridMultilevel"/>
    <w:tmpl w:val="E698E3E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933C4EC"/>
    <w:multiLevelType w:val="hybridMultilevel"/>
    <w:tmpl w:val="FFFFFFFF"/>
    <w:lvl w:ilvl="0" w:tplc="887A2504">
      <w:start w:val="1"/>
      <w:numFmt w:val="bullet"/>
      <w:lvlText w:val="·"/>
      <w:lvlJc w:val="left"/>
      <w:pPr>
        <w:ind w:left="720" w:hanging="360"/>
      </w:pPr>
      <w:rPr>
        <w:rFonts w:ascii="Symbol" w:hAnsi="Symbol" w:hint="default"/>
      </w:rPr>
    </w:lvl>
    <w:lvl w:ilvl="1" w:tplc="6382DDC8">
      <w:start w:val="1"/>
      <w:numFmt w:val="bullet"/>
      <w:lvlText w:val="o"/>
      <w:lvlJc w:val="left"/>
      <w:pPr>
        <w:ind w:left="1440" w:hanging="360"/>
      </w:pPr>
      <w:rPr>
        <w:rFonts w:ascii="Courier New" w:hAnsi="Courier New" w:hint="default"/>
      </w:rPr>
    </w:lvl>
    <w:lvl w:ilvl="2" w:tplc="DC0A25D6">
      <w:start w:val="1"/>
      <w:numFmt w:val="bullet"/>
      <w:lvlText w:val=""/>
      <w:lvlJc w:val="left"/>
      <w:pPr>
        <w:ind w:left="2160" w:hanging="360"/>
      </w:pPr>
      <w:rPr>
        <w:rFonts w:ascii="Wingdings" w:hAnsi="Wingdings" w:hint="default"/>
      </w:rPr>
    </w:lvl>
    <w:lvl w:ilvl="3" w:tplc="E064E83E">
      <w:start w:val="1"/>
      <w:numFmt w:val="bullet"/>
      <w:lvlText w:val=""/>
      <w:lvlJc w:val="left"/>
      <w:pPr>
        <w:ind w:left="2880" w:hanging="360"/>
      </w:pPr>
      <w:rPr>
        <w:rFonts w:ascii="Symbol" w:hAnsi="Symbol" w:hint="default"/>
      </w:rPr>
    </w:lvl>
    <w:lvl w:ilvl="4" w:tplc="3768201E">
      <w:start w:val="1"/>
      <w:numFmt w:val="bullet"/>
      <w:lvlText w:val="o"/>
      <w:lvlJc w:val="left"/>
      <w:pPr>
        <w:ind w:left="3600" w:hanging="360"/>
      </w:pPr>
      <w:rPr>
        <w:rFonts w:ascii="Courier New" w:hAnsi="Courier New" w:hint="default"/>
      </w:rPr>
    </w:lvl>
    <w:lvl w:ilvl="5" w:tplc="7AC0BCB4">
      <w:start w:val="1"/>
      <w:numFmt w:val="bullet"/>
      <w:lvlText w:val=""/>
      <w:lvlJc w:val="left"/>
      <w:pPr>
        <w:ind w:left="4320" w:hanging="360"/>
      </w:pPr>
      <w:rPr>
        <w:rFonts w:ascii="Wingdings" w:hAnsi="Wingdings" w:hint="default"/>
      </w:rPr>
    </w:lvl>
    <w:lvl w:ilvl="6" w:tplc="009474DA">
      <w:start w:val="1"/>
      <w:numFmt w:val="bullet"/>
      <w:lvlText w:val=""/>
      <w:lvlJc w:val="left"/>
      <w:pPr>
        <w:ind w:left="5040" w:hanging="360"/>
      </w:pPr>
      <w:rPr>
        <w:rFonts w:ascii="Symbol" w:hAnsi="Symbol" w:hint="default"/>
      </w:rPr>
    </w:lvl>
    <w:lvl w:ilvl="7" w:tplc="672680C4">
      <w:start w:val="1"/>
      <w:numFmt w:val="bullet"/>
      <w:lvlText w:val="o"/>
      <w:lvlJc w:val="left"/>
      <w:pPr>
        <w:ind w:left="5760" w:hanging="360"/>
      </w:pPr>
      <w:rPr>
        <w:rFonts w:ascii="Courier New" w:hAnsi="Courier New" w:hint="default"/>
      </w:rPr>
    </w:lvl>
    <w:lvl w:ilvl="8" w:tplc="48C8AC16">
      <w:start w:val="1"/>
      <w:numFmt w:val="bullet"/>
      <w:lvlText w:val=""/>
      <w:lvlJc w:val="left"/>
      <w:pPr>
        <w:ind w:left="6480" w:hanging="360"/>
      </w:pPr>
      <w:rPr>
        <w:rFonts w:ascii="Wingdings" w:hAnsi="Wingdings" w:hint="default"/>
      </w:rPr>
    </w:lvl>
  </w:abstractNum>
  <w:abstractNum w:abstractNumId="6" w15:restartNumberingAfterBreak="0">
    <w:nsid w:val="11CAB807"/>
    <w:multiLevelType w:val="hybridMultilevel"/>
    <w:tmpl w:val="FFFFFFFF"/>
    <w:lvl w:ilvl="0" w:tplc="52E8E14E">
      <w:start w:val="1"/>
      <w:numFmt w:val="bullet"/>
      <w:lvlText w:val="·"/>
      <w:lvlJc w:val="left"/>
      <w:pPr>
        <w:ind w:left="720" w:hanging="360"/>
      </w:pPr>
      <w:rPr>
        <w:rFonts w:ascii="Symbol" w:hAnsi="Symbol" w:hint="default"/>
      </w:rPr>
    </w:lvl>
    <w:lvl w:ilvl="1" w:tplc="29D2B64E">
      <w:start w:val="1"/>
      <w:numFmt w:val="bullet"/>
      <w:lvlText w:val="o"/>
      <w:lvlJc w:val="left"/>
      <w:pPr>
        <w:ind w:left="1440" w:hanging="360"/>
      </w:pPr>
      <w:rPr>
        <w:rFonts w:ascii="Courier New" w:hAnsi="Courier New" w:hint="default"/>
      </w:rPr>
    </w:lvl>
    <w:lvl w:ilvl="2" w:tplc="59663266">
      <w:start w:val="1"/>
      <w:numFmt w:val="bullet"/>
      <w:lvlText w:val=""/>
      <w:lvlJc w:val="left"/>
      <w:pPr>
        <w:ind w:left="2160" w:hanging="360"/>
      </w:pPr>
      <w:rPr>
        <w:rFonts w:ascii="Wingdings" w:hAnsi="Wingdings" w:hint="default"/>
      </w:rPr>
    </w:lvl>
    <w:lvl w:ilvl="3" w:tplc="EFA2A406">
      <w:start w:val="1"/>
      <w:numFmt w:val="bullet"/>
      <w:lvlText w:val=""/>
      <w:lvlJc w:val="left"/>
      <w:pPr>
        <w:ind w:left="2880" w:hanging="360"/>
      </w:pPr>
      <w:rPr>
        <w:rFonts w:ascii="Symbol" w:hAnsi="Symbol" w:hint="default"/>
      </w:rPr>
    </w:lvl>
    <w:lvl w:ilvl="4" w:tplc="F4C6DD3A">
      <w:start w:val="1"/>
      <w:numFmt w:val="bullet"/>
      <w:lvlText w:val="o"/>
      <w:lvlJc w:val="left"/>
      <w:pPr>
        <w:ind w:left="3600" w:hanging="360"/>
      </w:pPr>
      <w:rPr>
        <w:rFonts w:ascii="Courier New" w:hAnsi="Courier New" w:hint="default"/>
      </w:rPr>
    </w:lvl>
    <w:lvl w:ilvl="5" w:tplc="BE1E17F2">
      <w:start w:val="1"/>
      <w:numFmt w:val="bullet"/>
      <w:lvlText w:val=""/>
      <w:lvlJc w:val="left"/>
      <w:pPr>
        <w:ind w:left="4320" w:hanging="360"/>
      </w:pPr>
      <w:rPr>
        <w:rFonts w:ascii="Wingdings" w:hAnsi="Wingdings" w:hint="default"/>
      </w:rPr>
    </w:lvl>
    <w:lvl w:ilvl="6" w:tplc="F4B8F1EA">
      <w:start w:val="1"/>
      <w:numFmt w:val="bullet"/>
      <w:lvlText w:val=""/>
      <w:lvlJc w:val="left"/>
      <w:pPr>
        <w:ind w:left="5040" w:hanging="360"/>
      </w:pPr>
      <w:rPr>
        <w:rFonts w:ascii="Symbol" w:hAnsi="Symbol" w:hint="default"/>
      </w:rPr>
    </w:lvl>
    <w:lvl w:ilvl="7" w:tplc="2CEA8A14">
      <w:start w:val="1"/>
      <w:numFmt w:val="bullet"/>
      <w:lvlText w:val="o"/>
      <w:lvlJc w:val="left"/>
      <w:pPr>
        <w:ind w:left="5760" w:hanging="360"/>
      </w:pPr>
      <w:rPr>
        <w:rFonts w:ascii="Courier New" w:hAnsi="Courier New" w:hint="default"/>
      </w:rPr>
    </w:lvl>
    <w:lvl w:ilvl="8" w:tplc="9AB6B3C0">
      <w:start w:val="1"/>
      <w:numFmt w:val="bullet"/>
      <w:lvlText w:val=""/>
      <w:lvlJc w:val="left"/>
      <w:pPr>
        <w:ind w:left="6480" w:hanging="360"/>
      </w:pPr>
      <w:rPr>
        <w:rFonts w:ascii="Wingdings" w:hAnsi="Wingdings" w:hint="default"/>
      </w:rPr>
    </w:lvl>
  </w:abstractNum>
  <w:abstractNum w:abstractNumId="7" w15:restartNumberingAfterBreak="0">
    <w:nsid w:val="13E71930"/>
    <w:multiLevelType w:val="hybridMultilevel"/>
    <w:tmpl w:val="FFFFFFFF"/>
    <w:lvl w:ilvl="0" w:tplc="D25493D2">
      <w:start w:val="1"/>
      <w:numFmt w:val="bullet"/>
      <w:lvlText w:val="Ø"/>
      <w:lvlJc w:val="left"/>
      <w:pPr>
        <w:ind w:left="720" w:hanging="360"/>
      </w:pPr>
      <w:rPr>
        <w:rFonts w:ascii="Wingdings" w:hAnsi="Wingdings" w:hint="default"/>
      </w:rPr>
    </w:lvl>
    <w:lvl w:ilvl="1" w:tplc="69AE8E34">
      <w:start w:val="1"/>
      <w:numFmt w:val="bullet"/>
      <w:lvlText w:val="o"/>
      <w:lvlJc w:val="left"/>
      <w:pPr>
        <w:ind w:left="1440" w:hanging="360"/>
      </w:pPr>
      <w:rPr>
        <w:rFonts w:ascii="Courier New" w:hAnsi="Courier New" w:hint="default"/>
      </w:rPr>
    </w:lvl>
    <w:lvl w:ilvl="2" w:tplc="F76A2E34">
      <w:start w:val="1"/>
      <w:numFmt w:val="bullet"/>
      <w:lvlText w:val=""/>
      <w:lvlJc w:val="left"/>
      <w:pPr>
        <w:ind w:left="2160" w:hanging="360"/>
      </w:pPr>
      <w:rPr>
        <w:rFonts w:ascii="Wingdings" w:hAnsi="Wingdings" w:hint="default"/>
      </w:rPr>
    </w:lvl>
    <w:lvl w:ilvl="3" w:tplc="C7885D34">
      <w:start w:val="1"/>
      <w:numFmt w:val="bullet"/>
      <w:lvlText w:val=""/>
      <w:lvlJc w:val="left"/>
      <w:pPr>
        <w:ind w:left="2880" w:hanging="360"/>
      </w:pPr>
      <w:rPr>
        <w:rFonts w:ascii="Symbol" w:hAnsi="Symbol" w:hint="default"/>
      </w:rPr>
    </w:lvl>
    <w:lvl w:ilvl="4" w:tplc="EA427C64">
      <w:start w:val="1"/>
      <w:numFmt w:val="bullet"/>
      <w:lvlText w:val="o"/>
      <w:lvlJc w:val="left"/>
      <w:pPr>
        <w:ind w:left="3600" w:hanging="360"/>
      </w:pPr>
      <w:rPr>
        <w:rFonts w:ascii="Courier New" w:hAnsi="Courier New" w:hint="default"/>
      </w:rPr>
    </w:lvl>
    <w:lvl w:ilvl="5" w:tplc="A4E2FD90">
      <w:start w:val="1"/>
      <w:numFmt w:val="bullet"/>
      <w:lvlText w:val=""/>
      <w:lvlJc w:val="left"/>
      <w:pPr>
        <w:ind w:left="4320" w:hanging="360"/>
      </w:pPr>
      <w:rPr>
        <w:rFonts w:ascii="Wingdings" w:hAnsi="Wingdings" w:hint="default"/>
      </w:rPr>
    </w:lvl>
    <w:lvl w:ilvl="6" w:tplc="4C14FDC2">
      <w:start w:val="1"/>
      <w:numFmt w:val="bullet"/>
      <w:lvlText w:val=""/>
      <w:lvlJc w:val="left"/>
      <w:pPr>
        <w:ind w:left="5040" w:hanging="360"/>
      </w:pPr>
      <w:rPr>
        <w:rFonts w:ascii="Symbol" w:hAnsi="Symbol" w:hint="default"/>
      </w:rPr>
    </w:lvl>
    <w:lvl w:ilvl="7" w:tplc="B33A2EAE">
      <w:start w:val="1"/>
      <w:numFmt w:val="bullet"/>
      <w:lvlText w:val="o"/>
      <w:lvlJc w:val="left"/>
      <w:pPr>
        <w:ind w:left="5760" w:hanging="360"/>
      </w:pPr>
      <w:rPr>
        <w:rFonts w:ascii="Courier New" w:hAnsi="Courier New" w:hint="default"/>
      </w:rPr>
    </w:lvl>
    <w:lvl w:ilvl="8" w:tplc="571A0A86">
      <w:start w:val="1"/>
      <w:numFmt w:val="bullet"/>
      <w:lvlText w:val=""/>
      <w:lvlJc w:val="left"/>
      <w:pPr>
        <w:ind w:left="6480" w:hanging="360"/>
      </w:pPr>
      <w:rPr>
        <w:rFonts w:ascii="Wingdings" w:hAnsi="Wingdings" w:hint="default"/>
      </w:rPr>
    </w:lvl>
  </w:abstractNum>
  <w:abstractNum w:abstractNumId="8" w15:restartNumberingAfterBreak="0">
    <w:nsid w:val="14454F27"/>
    <w:multiLevelType w:val="hybridMultilevel"/>
    <w:tmpl w:val="AA9EDC5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15:restartNumberingAfterBreak="0">
    <w:nsid w:val="16DB0548"/>
    <w:multiLevelType w:val="hybridMultilevel"/>
    <w:tmpl w:val="71CE8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FC05C6"/>
    <w:multiLevelType w:val="multilevel"/>
    <w:tmpl w:val="4EAA326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F7A100"/>
    <w:multiLevelType w:val="hybridMultilevel"/>
    <w:tmpl w:val="FFFFFFFF"/>
    <w:lvl w:ilvl="0" w:tplc="8AC67798">
      <w:start w:val="1"/>
      <w:numFmt w:val="bullet"/>
      <w:lvlText w:val=""/>
      <w:lvlJc w:val="left"/>
      <w:pPr>
        <w:ind w:left="720" w:hanging="360"/>
      </w:pPr>
      <w:rPr>
        <w:rFonts w:ascii="Symbol" w:hAnsi="Symbol" w:hint="default"/>
      </w:rPr>
    </w:lvl>
    <w:lvl w:ilvl="1" w:tplc="6E1A7984">
      <w:start w:val="1"/>
      <w:numFmt w:val="bullet"/>
      <w:lvlText w:val="o"/>
      <w:lvlJc w:val="left"/>
      <w:pPr>
        <w:ind w:left="1440" w:hanging="360"/>
      </w:pPr>
      <w:rPr>
        <w:rFonts w:ascii="Courier New" w:hAnsi="Courier New" w:hint="default"/>
      </w:rPr>
    </w:lvl>
    <w:lvl w:ilvl="2" w:tplc="1B1EC0AC">
      <w:start w:val="1"/>
      <w:numFmt w:val="bullet"/>
      <w:lvlText w:val=""/>
      <w:lvlJc w:val="left"/>
      <w:pPr>
        <w:ind w:left="2160" w:hanging="360"/>
      </w:pPr>
      <w:rPr>
        <w:rFonts w:ascii="Wingdings" w:hAnsi="Wingdings" w:hint="default"/>
      </w:rPr>
    </w:lvl>
    <w:lvl w:ilvl="3" w:tplc="1082CF98">
      <w:start w:val="1"/>
      <w:numFmt w:val="bullet"/>
      <w:lvlText w:val=""/>
      <w:lvlJc w:val="left"/>
      <w:pPr>
        <w:ind w:left="2880" w:hanging="360"/>
      </w:pPr>
      <w:rPr>
        <w:rFonts w:ascii="Symbol" w:hAnsi="Symbol" w:hint="default"/>
      </w:rPr>
    </w:lvl>
    <w:lvl w:ilvl="4" w:tplc="B38A25EA">
      <w:start w:val="1"/>
      <w:numFmt w:val="bullet"/>
      <w:lvlText w:val="o"/>
      <w:lvlJc w:val="left"/>
      <w:pPr>
        <w:ind w:left="3600" w:hanging="360"/>
      </w:pPr>
      <w:rPr>
        <w:rFonts w:ascii="Courier New" w:hAnsi="Courier New" w:hint="default"/>
      </w:rPr>
    </w:lvl>
    <w:lvl w:ilvl="5" w:tplc="EFC27E2A">
      <w:start w:val="1"/>
      <w:numFmt w:val="bullet"/>
      <w:lvlText w:val=""/>
      <w:lvlJc w:val="left"/>
      <w:pPr>
        <w:ind w:left="4320" w:hanging="360"/>
      </w:pPr>
      <w:rPr>
        <w:rFonts w:ascii="Wingdings" w:hAnsi="Wingdings" w:hint="default"/>
      </w:rPr>
    </w:lvl>
    <w:lvl w:ilvl="6" w:tplc="9E14E474">
      <w:start w:val="1"/>
      <w:numFmt w:val="bullet"/>
      <w:lvlText w:val=""/>
      <w:lvlJc w:val="left"/>
      <w:pPr>
        <w:ind w:left="5040" w:hanging="360"/>
      </w:pPr>
      <w:rPr>
        <w:rFonts w:ascii="Symbol" w:hAnsi="Symbol" w:hint="default"/>
      </w:rPr>
    </w:lvl>
    <w:lvl w:ilvl="7" w:tplc="B2DE94F8">
      <w:start w:val="1"/>
      <w:numFmt w:val="bullet"/>
      <w:lvlText w:val="o"/>
      <w:lvlJc w:val="left"/>
      <w:pPr>
        <w:ind w:left="5760" w:hanging="360"/>
      </w:pPr>
      <w:rPr>
        <w:rFonts w:ascii="Courier New" w:hAnsi="Courier New" w:hint="default"/>
      </w:rPr>
    </w:lvl>
    <w:lvl w:ilvl="8" w:tplc="8B12A8FC">
      <w:start w:val="1"/>
      <w:numFmt w:val="bullet"/>
      <w:lvlText w:val=""/>
      <w:lvlJc w:val="left"/>
      <w:pPr>
        <w:ind w:left="6480" w:hanging="360"/>
      </w:pPr>
      <w:rPr>
        <w:rFonts w:ascii="Wingdings" w:hAnsi="Wingdings" w:hint="default"/>
      </w:rPr>
    </w:lvl>
  </w:abstractNum>
  <w:abstractNum w:abstractNumId="12" w15:restartNumberingAfterBreak="0">
    <w:nsid w:val="211676A7"/>
    <w:multiLevelType w:val="hybridMultilevel"/>
    <w:tmpl w:val="62EEB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0D7FB6"/>
    <w:multiLevelType w:val="hybridMultilevel"/>
    <w:tmpl w:val="FFFFFFFF"/>
    <w:lvl w:ilvl="0" w:tplc="E3944CC4">
      <w:start w:val="2"/>
      <w:numFmt w:val="decimal"/>
      <w:lvlText w:val="%1."/>
      <w:lvlJc w:val="left"/>
      <w:pPr>
        <w:ind w:left="720" w:hanging="360"/>
      </w:pPr>
    </w:lvl>
    <w:lvl w:ilvl="1" w:tplc="86529A6E">
      <w:start w:val="1"/>
      <w:numFmt w:val="lowerLetter"/>
      <w:lvlText w:val="%2."/>
      <w:lvlJc w:val="left"/>
      <w:pPr>
        <w:ind w:left="1440" w:hanging="360"/>
      </w:pPr>
    </w:lvl>
    <w:lvl w:ilvl="2" w:tplc="0EB698CC">
      <w:start w:val="1"/>
      <w:numFmt w:val="lowerRoman"/>
      <w:lvlText w:val="%3."/>
      <w:lvlJc w:val="right"/>
      <w:pPr>
        <w:ind w:left="2160" w:hanging="180"/>
      </w:pPr>
    </w:lvl>
    <w:lvl w:ilvl="3" w:tplc="58A41E8A">
      <w:start w:val="1"/>
      <w:numFmt w:val="decimal"/>
      <w:lvlText w:val="%4."/>
      <w:lvlJc w:val="left"/>
      <w:pPr>
        <w:ind w:left="2880" w:hanging="360"/>
      </w:pPr>
    </w:lvl>
    <w:lvl w:ilvl="4" w:tplc="15A48662">
      <w:start w:val="1"/>
      <w:numFmt w:val="lowerLetter"/>
      <w:lvlText w:val="%5."/>
      <w:lvlJc w:val="left"/>
      <w:pPr>
        <w:ind w:left="3600" w:hanging="360"/>
      </w:pPr>
    </w:lvl>
    <w:lvl w:ilvl="5" w:tplc="01A097A2">
      <w:start w:val="1"/>
      <w:numFmt w:val="lowerRoman"/>
      <w:lvlText w:val="%6."/>
      <w:lvlJc w:val="right"/>
      <w:pPr>
        <w:ind w:left="4320" w:hanging="180"/>
      </w:pPr>
    </w:lvl>
    <w:lvl w:ilvl="6" w:tplc="AE3A5858">
      <w:start w:val="1"/>
      <w:numFmt w:val="decimal"/>
      <w:lvlText w:val="%7."/>
      <w:lvlJc w:val="left"/>
      <w:pPr>
        <w:ind w:left="5040" w:hanging="360"/>
      </w:pPr>
    </w:lvl>
    <w:lvl w:ilvl="7" w:tplc="7D8A975E">
      <w:start w:val="1"/>
      <w:numFmt w:val="lowerLetter"/>
      <w:lvlText w:val="%8."/>
      <w:lvlJc w:val="left"/>
      <w:pPr>
        <w:ind w:left="5760" w:hanging="360"/>
      </w:pPr>
    </w:lvl>
    <w:lvl w:ilvl="8" w:tplc="74CEA43A">
      <w:start w:val="1"/>
      <w:numFmt w:val="lowerRoman"/>
      <w:lvlText w:val="%9."/>
      <w:lvlJc w:val="right"/>
      <w:pPr>
        <w:ind w:left="6480" w:hanging="180"/>
      </w:pPr>
    </w:lvl>
  </w:abstractNum>
  <w:abstractNum w:abstractNumId="14" w15:restartNumberingAfterBreak="0">
    <w:nsid w:val="36A1C59D"/>
    <w:multiLevelType w:val="hybridMultilevel"/>
    <w:tmpl w:val="FFFFFFFF"/>
    <w:lvl w:ilvl="0" w:tplc="A22CF768">
      <w:start w:val="1"/>
      <w:numFmt w:val="decimal"/>
      <w:lvlText w:val="%1."/>
      <w:lvlJc w:val="left"/>
      <w:pPr>
        <w:ind w:left="720" w:hanging="360"/>
      </w:pPr>
    </w:lvl>
    <w:lvl w:ilvl="1" w:tplc="DA5477D8">
      <w:start w:val="1"/>
      <w:numFmt w:val="lowerLetter"/>
      <w:lvlText w:val="%2."/>
      <w:lvlJc w:val="left"/>
      <w:pPr>
        <w:ind w:left="1440" w:hanging="360"/>
      </w:pPr>
    </w:lvl>
    <w:lvl w:ilvl="2" w:tplc="F83A932A">
      <w:start w:val="1"/>
      <w:numFmt w:val="lowerRoman"/>
      <w:lvlText w:val="%3."/>
      <w:lvlJc w:val="right"/>
      <w:pPr>
        <w:ind w:left="2160" w:hanging="180"/>
      </w:pPr>
    </w:lvl>
    <w:lvl w:ilvl="3" w:tplc="44BAFA18">
      <w:start w:val="1"/>
      <w:numFmt w:val="decimal"/>
      <w:lvlText w:val="%4."/>
      <w:lvlJc w:val="left"/>
      <w:pPr>
        <w:ind w:left="2880" w:hanging="360"/>
      </w:pPr>
    </w:lvl>
    <w:lvl w:ilvl="4" w:tplc="1A1AA3D6">
      <w:start w:val="1"/>
      <w:numFmt w:val="lowerLetter"/>
      <w:lvlText w:val="%5."/>
      <w:lvlJc w:val="left"/>
      <w:pPr>
        <w:ind w:left="3600" w:hanging="360"/>
      </w:pPr>
    </w:lvl>
    <w:lvl w:ilvl="5" w:tplc="CC5A36B6">
      <w:start w:val="1"/>
      <w:numFmt w:val="lowerRoman"/>
      <w:lvlText w:val="%6."/>
      <w:lvlJc w:val="right"/>
      <w:pPr>
        <w:ind w:left="4320" w:hanging="180"/>
      </w:pPr>
    </w:lvl>
    <w:lvl w:ilvl="6" w:tplc="6AD27084">
      <w:start w:val="1"/>
      <w:numFmt w:val="decimal"/>
      <w:lvlText w:val="%7."/>
      <w:lvlJc w:val="left"/>
      <w:pPr>
        <w:ind w:left="5040" w:hanging="360"/>
      </w:pPr>
    </w:lvl>
    <w:lvl w:ilvl="7" w:tplc="0A3C14C6">
      <w:start w:val="1"/>
      <w:numFmt w:val="lowerLetter"/>
      <w:lvlText w:val="%8."/>
      <w:lvlJc w:val="left"/>
      <w:pPr>
        <w:ind w:left="5760" w:hanging="360"/>
      </w:pPr>
    </w:lvl>
    <w:lvl w:ilvl="8" w:tplc="76F056A8">
      <w:start w:val="1"/>
      <w:numFmt w:val="lowerRoman"/>
      <w:lvlText w:val="%9."/>
      <w:lvlJc w:val="right"/>
      <w:pPr>
        <w:ind w:left="6480" w:hanging="180"/>
      </w:pPr>
    </w:lvl>
  </w:abstractNum>
  <w:abstractNum w:abstractNumId="15" w15:restartNumberingAfterBreak="0">
    <w:nsid w:val="37FE4BC7"/>
    <w:multiLevelType w:val="hybridMultilevel"/>
    <w:tmpl w:val="5B648A7E"/>
    <w:lvl w:ilvl="0" w:tplc="8AC6779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E86C52"/>
    <w:multiLevelType w:val="hybridMultilevel"/>
    <w:tmpl w:val="A49C9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89746F"/>
    <w:multiLevelType w:val="multilevel"/>
    <w:tmpl w:val="39CE211C"/>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674EB0"/>
    <w:multiLevelType w:val="hybridMultilevel"/>
    <w:tmpl w:val="FFFFFFFF"/>
    <w:lvl w:ilvl="0" w:tplc="EB6E72D0">
      <w:start w:val="1"/>
      <w:numFmt w:val="bullet"/>
      <w:lvlText w:val="Ø"/>
      <w:lvlJc w:val="left"/>
      <w:pPr>
        <w:ind w:left="720" w:hanging="360"/>
      </w:pPr>
      <w:rPr>
        <w:rFonts w:ascii="Wingdings" w:hAnsi="Wingdings" w:hint="default"/>
      </w:rPr>
    </w:lvl>
    <w:lvl w:ilvl="1" w:tplc="FACADF34">
      <w:start w:val="1"/>
      <w:numFmt w:val="bullet"/>
      <w:lvlText w:val="o"/>
      <w:lvlJc w:val="left"/>
      <w:pPr>
        <w:ind w:left="1440" w:hanging="360"/>
      </w:pPr>
      <w:rPr>
        <w:rFonts w:ascii="Courier New" w:hAnsi="Courier New" w:hint="default"/>
      </w:rPr>
    </w:lvl>
    <w:lvl w:ilvl="2" w:tplc="811EC48E">
      <w:start w:val="1"/>
      <w:numFmt w:val="bullet"/>
      <w:lvlText w:val=""/>
      <w:lvlJc w:val="left"/>
      <w:pPr>
        <w:ind w:left="2160" w:hanging="360"/>
      </w:pPr>
      <w:rPr>
        <w:rFonts w:ascii="Wingdings" w:hAnsi="Wingdings" w:hint="default"/>
      </w:rPr>
    </w:lvl>
    <w:lvl w:ilvl="3" w:tplc="F9666DAA">
      <w:start w:val="1"/>
      <w:numFmt w:val="bullet"/>
      <w:lvlText w:val=""/>
      <w:lvlJc w:val="left"/>
      <w:pPr>
        <w:ind w:left="2880" w:hanging="360"/>
      </w:pPr>
      <w:rPr>
        <w:rFonts w:ascii="Symbol" w:hAnsi="Symbol" w:hint="default"/>
      </w:rPr>
    </w:lvl>
    <w:lvl w:ilvl="4" w:tplc="9CBC86EC">
      <w:start w:val="1"/>
      <w:numFmt w:val="bullet"/>
      <w:lvlText w:val="o"/>
      <w:lvlJc w:val="left"/>
      <w:pPr>
        <w:ind w:left="3600" w:hanging="360"/>
      </w:pPr>
      <w:rPr>
        <w:rFonts w:ascii="Courier New" w:hAnsi="Courier New" w:hint="default"/>
      </w:rPr>
    </w:lvl>
    <w:lvl w:ilvl="5" w:tplc="AA9EDB44">
      <w:start w:val="1"/>
      <w:numFmt w:val="bullet"/>
      <w:lvlText w:val=""/>
      <w:lvlJc w:val="left"/>
      <w:pPr>
        <w:ind w:left="4320" w:hanging="360"/>
      </w:pPr>
      <w:rPr>
        <w:rFonts w:ascii="Wingdings" w:hAnsi="Wingdings" w:hint="default"/>
      </w:rPr>
    </w:lvl>
    <w:lvl w:ilvl="6" w:tplc="840A08BE">
      <w:start w:val="1"/>
      <w:numFmt w:val="bullet"/>
      <w:lvlText w:val=""/>
      <w:lvlJc w:val="left"/>
      <w:pPr>
        <w:ind w:left="5040" w:hanging="360"/>
      </w:pPr>
      <w:rPr>
        <w:rFonts w:ascii="Symbol" w:hAnsi="Symbol" w:hint="default"/>
      </w:rPr>
    </w:lvl>
    <w:lvl w:ilvl="7" w:tplc="AAB2F8A6">
      <w:start w:val="1"/>
      <w:numFmt w:val="bullet"/>
      <w:lvlText w:val="o"/>
      <w:lvlJc w:val="left"/>
      <w:pPr>
        <w:ind w:left="5760" w:hanging="360"/>
      </w:pPr>
      <w:rPr>
        <w:rFonts w:ascii="Courier New" w:hAnsi="Courier New" w:hint="default"/>
      </w:rPr>
    </w:lvl>
    <w:lvl w:ilvl="8" w:tplc="A022E4CC">
      <w:start w:val="1"/>
      <w:numFmt w:val="bullet"/>
      <w:lvlText w:val=""/>
      <w:lvlJc w:val="left"/>
      <w:pPr>
        <w:ind w:left="6480" w:hanging="360"/>
      </w:pPr>
      <w:rPr>
        <w:rFonts w:ascii="Wingdings" w:hAnsi="Wingdings" w:hint="default"/>
      </w:rPr>
    </w:lvl>
  </w:abstractNum>
  <w:abstractNum w:abstractNumId="19" w15:restartNumberingAfterBreak="0">
    <w:nsid w:val="416C1A7A"/>
    <w:multiLevelType w:val="hybridMultilevel"/>
    <w:tmpl w:val="E9D66B68"/>
    <w:lvl w:ilvl="0" w:tplc="04090005">
      <w:start w:val="1"/>
      <w:numFmt w:val="bullet"/>
      <w:lvlText w:val=""/>
      <w:lvlJc w:val="left"/>
      <w:pPr>
        <w:ind w:left="2985" w:hanging="360"/>
      </w:pPr>
      <w:rPr>
        <w:rFonts w:ascii="Wingdings" w:hAnsi="Wingdings"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20" w15:restartNumberingAfterBreak="0">
    <w:nsid w:val="41E1108D"/>
    <w:multiLevelType w:val="hybridMultilevel"/>
    <w:tmpl w:val="AAA651FE"/>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21" w15:restartNumberingAfterBreak="0">
    <w:nsid w:val="444835DA"/>
    <w:multiLevelType w:val="hybridMultilevel"/>
    <w:tmpl w:val="306E35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53C58FD"/>
    <w:multiLevelType w:val="hybridMultilevel"/>
    <w:tmpl w:val="6E2ADBF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3938A"/>
    <w:multiLevelType w:val="hybridMultilevel"/>
    <w:tmpl w:val="FFFFFFFF"/>
    <w:lvl w:ilvl="0" w:tplc="5F42E540">
      <w:start w:val="1"/>
      <w:numFmt w:val="bullet"/>
      <w:lvlText w:val="Ø"/>
      <w:lvlJc w:val="left"/>
      <w:pPr>
        <w:ind w:left="720" w:hanging="360"/>
      </w:pPr>
      <w:rPr>
        <w:rFonts w:ascii="Wingdings" w:hAnsi="Wingdings" w:hint="default"/>
      </w:rPr>
    </w:lvl>
    <w:lvl w:ilvl="1" w:tplc="8D86BF08">
      <w:start w:val="1"/>
      <w:numFmt w:val="bullet"/>
      <w:lvlText w:val="o"/>
      <w:lvlJc w:val="left"/>
      <w:pPr>
        <w:ind w:left="1440" w:hanging="360"/>
      </w:pPr>
      <w:rPr>
        <w:rFonts w:ascii="Courier New" w:hAnsi="Courier New" w:hint="default"/>
      </w:rPr>
    </w:lvl>
    <w:lvl w:ilvl="2" w:tplc="1420827C">
      <w:start w:val="1"/>
      <w:numFmt w:val="bullet"/>
      <w:lvlText w:val=""/>
      <w:lvlJc w:val="left"/>
      <w:pPr>
        <w:ind w:left="2160" w:hanging="360"/>
      </w:pPr>
      <w:rPr>
        <w:rFonts w:ascii="Wingdings" w:hAnsi="Wingdings" w:hint="default"/>
      </w:rPr>
    </w:lvl>
    <w:lvl w:ilvl="3" w:tplc="4EAA240C">
      <w:start w:val="1"/>
      <w:numFmt w:val="bullet"/>
      <w:lvlText w:val=""/>
      <w:lvlJc w:val="left"/>
      <w:pPr>
        <w:ind w:left="2880" w:hanging="360"/>
      </w:pPr>
      <w:rPr>
        <w:rFonts w:ascii="Symbol" w:hAnsi="Symbol" w:hint="default"/>
      </w:rPr>
    </w:lvl>
    <w:lvl w:ilvl="4" w:tplc="386E4B7C">
      <w:start w:val="1"/>
      <w:numFmt w:val="bullet"/>
      <w:lvlText w:val="o"/>
      <w:lvlJc w:val="left"/>
      <w:pPr>
        <w:ind w:left="3600" w:hanging="360"/>
      </w:pPr>
      <w:rPr>
        <w:rFonts w:ascii="Courier New" w:hAnsi="Courier New" w:hint="default"/>
      </w:rPr>
    </w:lvl>
    <w:lvl w:ilvl="5" w:tplc="27F414D8">
      <w:start w:val="1"/>
      <w:numFmt w:val="bullet"/>
      <w:lvlText w:val=""/>
      <w:lvlJc w:val="left"/>
      <w:pPr>
        <w:ind w:left="4320" w:hanging="360"/>
      </w:pPr>
      <w:rPr>
        <w:rFonts w:ascii="Wingdings" w:hAnsi="Wingdings" w:hint="default"/>
      </w:rPr>
    </w:lvl>
    <w:lvl w:ilvl="6" w:tplc="141CB5FA">
      <w:start w:val="1"/>
      <w:numFmt w:val="bullet"/>
      <w:lvlText w:val=""/>
      <w:lvlJc w:val="left"/>
      <w:pPr>
        <w:ind w:left="5040" w:hanging="360"/>
      </w:pPr>
      <w:rPr>
        <w:rFonts w:ascii="Symbol" w:hAnsi="Symbol" w:hint="default"/>
      </w:rPr>
    </w:lvl>
    <w:lvl w:ilvl="7" w:tplc="B782677E">
      <w:start w:val="1"/>
      <w:numFmt w:val="bullet"/>
      <w:lvlText w:val="o"/>
      <w:lvlJc w:val="left"/>
      <w:pPr>
        <w:ind w:left="5760" w:hanging="360"/>
      </w:pPr>
      <w:rPr>
        <w:rFonts w:ascii="Courier New" w:hAnsi="Courier New" w:hint="default"/>
      </w:rPr>
    </w:lvl>
    <w:lvl w:ilvl="8" w:tplc="E34C9584">
      <w:start w:val="1"/>
      <w:numFmt w:val="bullet"/>
      <w:lvlText w:val=""/>
      <w:lvlJc w:val="left"/>
      <w:pPr>
        <w:ind w:left="6480" w:hanging="360"/>
      </w:pPr>
      <w:rPr>
        <w:rFonts w:ascii="Wingdings" w:hAnsi="Wingdings" w:hint="default"/>
      </w:rPr>
    </w:lvl>
  </w:abstractNum>
  <w:abstractNum w:abstractNumId="24" w15:restartNumberingAfterBreak="0">
    <w:nsid w:val="473D05D7"/>
    <w:multiLevelType w:val="hybridMultilevel"/>
    <w:tmpl w:val="FFFFFFFF"/>
    <w:lvl w:ilvl="0" w:tplc="68AAACF2">
      <w:start w:val="1"/>
      <w:numFmt w:val="bullet"/>
      <w:lvlText w:val="·"/>
      <w:lvlJc w:val="left"/>
      <w:pPr>
        <w:ind w:left="720" w:hanging="360"/>
      </w:pPr>
      <w:rPr>
        <w:rFonts w:ascii="Symbol" w:hAnsi="Symbol" w:hint="default"/>
      </w:rPr>
    </w:lvl>
    <w:lvl w:ilvl="1" w:tplc="760AFAE2">
      <w:start w:val="1"/>
      <w:numFmt w:val="bullet"/>
      <w:lvlText w:val="o"/>
      <w:lvlJc w:val="left"/>
      <w:pPr>
        <w:ind w:left="1440" w:hanging="360"/>
      </w:pPr>
      <w:rPr>
        <w:rFonts w:ascii="Courier New" w:hAnsi="Courier New" w:hint="default"/>
      </w:rPr>
    </w:lvl>
    <w:lvl w:ilvl="2" w:tplc="6EECC126">
      <w:start w:val="1"/>
      <w:numFmt w:val="bullet"/>
      <w:lvlText w:val=""/>
      <w:lvlJc w:val="left"/>
      <w:pPr>
        <w:ind w:left="2160" w:hanging="360"/>
      </w:pPr>
      <w:rPr>
        <w:rFonts w:ascii="Wingdings" w:hAnsi="Wingdings" w:hint="default"/>
      </w:rPr>
    </w:lvl>
    <w:lvl w:ilvl="3" w:tplc="7DD00B94">
      <w:start w:val="1"/>
      <w:numFmt w:val="bullet"/>
      <w:lvlText w:val=""/>
      <w:lvlJc w:val="left"/>
      <w:pPr>
        <w:ind w:left="2880" w:hanging="360"/>
      </w:pPr>
      <w:rPr>
        <w:rFonts w:ascii="Symbol" w:hAnsi="Symbol" w:hint="default"/>
      </w:rPr>
    </w:lvl>
    <w:lvl w:ilvl="4" w:tplc="77E4C98E">
      <w:start w:val="1"/>
      <w:numFmt w:val="bullet"/>
      <w:lvlText w:val="o"/>
      <w:lvlJc w:val="left"/>
      <w:pPr>
        <w:ind w:left="3600" w:hanging="360"/>
      </w:pPr>
      <w:rPr>
        <w:rFonts w:ascii="Courier New" w:hAnsi="Courier New" w:hint="default"/>
      </w:rPr>
    </w:lvl>
    <w:lvl w:ilvl="5" w:tplc="E708A402">
      <w:start w:val="1"/>
      <w:numFmt w:val="bullet"/>
      <w:lvlText w:val=""/>
      <w:lvlJc w:val="left"/>
      <w:pPr>
        <w:ind w:left="4320" w:hanging="360"/>
      </w:pPr>
      <w:rPr>
        <w:rFonts w:ascii="Wingdings" w:hAnsi="Wingdings" w:hint="default"/>
      </w:rPr>
    </w:lvl>
    <w:lvl w:ilvl="6" w:tplc="770EB108">
      <w:start w:val="1"/>
      <w:numFmt w:val="bullet"/>
      <w:lvlText w:val=""/>
      <w:lvlJc w:val="left"/>
      <w:pPr>
        <w:ind w:left="5040" w:hanging="360"/>
      </w:pPr>
      <w:rPr>
        <w:rFonts w:ascii="Symbol" w:hAnsi="Symbol" w:hint="default"/>
      </w:rPr>
    </w:lvl>
    <w:lvl w:ilvl="7" w:tplc="21C4D880">
      <w:start w:val="1"/>
      <w:numFmt w:val="bullet"/>
      <w:lvlText w:val="o"/>
      <w:lvlJc w:val="left"/>
      <w:pPr>
        <w:ind w:left="5760" w:hanging="360"/>
      </w:pPr>
      <w:rPr>
        <w:rFonts w:ascii="Courier New" w:hAnsi="Courier New" w:hint="default"/>
      </w:rPr>
    </w:lvl>
    <w:lvl w:ilvl="8" w:tplc="202446BC">
      <w:start w:val="1"/>
      <w:numFmt w:val="bullet"/>
      <w:lvlText w:val=""/>
      <w:lvlJc w:val="left"/>
      <w:pPr>
        <w:ind w:left="6480" w:hanging="360"/>
      </w:pPr>
      <w:rPr>
        <w:rFonts w:ascii="Wingdings" w:hAnsi="Wingdings" w:hint="default"/>
      </w:rPr>
    </w:lvl>
  </w:abstractNum>
  <w:abstractNum w:abstractNumId="25" w15:restartNumberingAfterBreak="0">
    <w:nsid w:val="4BF53C33"/>
    <w:multiLevelType w:val="hybridMultilevel"/>
    <w:tmpl w:val="47AC29A4"/>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6" w15:restartNumberingAfterBreak="0">
    <w:nsid w:val="4D2C81A7"/>
    <w:multiLevelType w:val="hybridMultilevel"/>
    <w:tmpl w:val="FFFFFFFF"/>
    <w:lvl w:ilvl="0" w:tplc="F87A19F8">
      <w:start w:val="1"/>
      <w:numFmt w:val="bullet"/>
      <w:lvlText w:val="·"/>
      <w:lvlJc w:val="left"/>
      <w:pPr>
        <w:ind w:left="720" w:hanging="360"/>
      </w:pPr>
      <w:rPr>
        <w:rFonts w:ascii="Symbol" w:hAnsi="Symbol" w:hint="default"/>
      </w:rPr>
    </w:lvl>
    <w:lvl w:ilvl="1" w:tplc="AD5408AC">
      <w:start w:val="1"/>
      <w:numFmt w:val="bullet"/>
      <w:lvlText w:val="o"/>
      <w:lvlJc w:val="left"/>
      <w:pPr>
        <w:ind w:left="1440" w:hanging="360"/>
      </w:pPr>
      <w:rPr>
        <w:rFonts w:ascii="Courier New" w:hAnsi="Courier New" w:hint="default"/>
      </w:rPr>
    </w:lvl>
    <w:lvl w:ilvl="2" w:tplc="266C624C">
      <w:start w:val="1"/>
      <w:numFmt w:val="bullet"/>
      <w:lvlText w:val=""/>
      <w:lvlJc w:val="left"/>
      <w:pPr>
        <w:ind w:left="2160" w:hanging="360"/>
      </w:pPr>
      <w:rPr>
        <w:rFonts w:ascii="Wingdings" w:hAnsi="Wingdings" w:hint="default"/>
      </w:rPr>
    </w:lvl>
    <w:lvl w:ilvl="3" w:tplc="87A07FAC">
      <w:start w:val="1"/>
      <w:numFmt w:val="bullet"/>
      <w:lvlText w:val=""/>
      <w:lvlJc w:val="left"/>
      <w:pPr>
        <w:ind w:left="2880" w:hanging="360"/>
      </w:pPr>
      <w:rPr>
        <w:rFonts w:ascii="Symbol" w:hAnsi="Symbol" w:hint="default"/>
      </w:rPr>
    </w:lvl>
    <w:lvl w:ilvl="4" w:tplc="8B8E2BCC">
      <w:start w:val="1"/>
      <w:numFmt w:val="bullet"/>
      <w:lvlText w:val="o"/>
      <w:lvlJc w:val="left"/>
      <w:pPr>
        <w:ind w:left="3600" w:hanging="360"/>
      </w:pPr>
      <w:rPr>
        <w:rFonts w:ascii="Courier New" w:hAnsi="Courier New" w:hint="default"/>
      </w:rPr>
    </w:lvl>
    <w:lvl w:ilvl="5" w:tplc="7E0E5FC4">
      <w:start w:val="1"/>
      <w:numFmt w:val="bullet"/>
      <w:lvlText w:val=""/>
      <w:lvlJc w:val="left"/>
      <w:pPr>
        <w:ind w:left="4320" w:hanging="360"/>
      </w:pPr>
      <w:rPr>
        <w:rFonts w:ascii="Wingdings" w:hAnsi="Wingdings" w:hint="default"/>
      </w:rPr>
    </w:lvl>
    <w:lvl w:ilvl="6" w:tplc="5B6A7E0E">
      <w:start w:val="1"/>
      <w:numFmt w:val="bullet"/>
      <w:lvlText w:val=""/>
      <w:lvlJc w:val="left"/>
      <w:pPr>
        <w:ind w:left="5040" w:hanging="360"/>
      </w:pPr>
      <w:rPr>
        <w:rFonts w:ascii="Symbol" w:hAnsi="Symbol" w:hint="default"/>
      </w:rPr>
    </w:lvl>
    <w:lvl w:ilvl="7" w:tplc="57CE0468">
      <w:start w:val="1"/>
      <w:numFmt w:val="bullet"/>
      <w:lvlText w:val="o"/>
      <w:lvlJc w:val="left"/>
      <w:pPr>
        <w:ind w:left="5760" w:hanging="360"/>
      </w:pPr>
      <w:rPr>
        <w:rFonts w:ascii="Courier New" w:hAnsi="Courier New" w:hint="default"/>
      </w:rPr>
    </w:lvl>
    <w:lvl w:ilvl="8" w:tplc="5E9C2334">
      <w:start w:val="1"/>
      <w:numFmt w:val="bullet"/>
      <w:lvlText w:val=""/>
      <w:lvlJc w:val="left"/>
      <w:pPr>
        <w:ind w:left="6480" w:hanging="360"/>
      </w:pPr>
      <w:rPr>
        <w:rFonts w:ascii="Wingdings" w:hAnsi="Wingdings" w:hint="default"/>
      </w:rPr>
    </w:lvl>
  </w:abstractNum>
  <w:abstractNum w:abstractNumId="27" w15:restartNumberingAfterBreak="0">
    <w:nsid w:val="54CAD20D"/>
    <w:multiLevelType w:val="hybridMultilevel"/>
    <w:tmpl w:val="FFFFFFFF"/>
    <w:lvl w:ilvl="0" w:tplc="19A64EBA">
      <w:start w:val="1"/>
      <w:numFmt w:val="bullet"/>
      <w:lvlText w:val=""/>
      <w:lvlJc w:val="left"/>
      <w:pPr>
        <w:ind w:left="720" w:hanging="360"/>
      </w:pPr>
      <w:rPr>
        <w:rFonts w:ascii="Symbol" w:hAnsi="Symbol" w:hint="default"/>
      </w:rPr>
    </w:lvl>
    <w:lvl w:ilvl="1" w:tplc="A84886CC">
      <w:start w:val="1"/>
      <w:numFmt w:val="bullet"/>
      <w:lvlText w:val="o"/>
      <w:lvlJc w:val="left"/>
      <w:pPr>
        <w:ind w:left="1440" w:hanging="360"/>
      </w:pPr>
      <w:rPr>
        <w:rFonts w:ascii="Courier New" w:hAnsi="Courier New" w:hint="default"/>
      </w:rPr>
    </w:lvl>
    <w:lvl w:ilvl="2" w:tplc="D5B03B9C">
      <w:start w:val="1"/>
      <w:numFmt w:val="bullet"/>
      <w:lvlText w:val=""/>
      <w:lvlJc w:val="left"/>
      <w:pPr>
        <w:ind w:left="2160" w:hanging="360"/>
      </w:pPr>
      <w:rPr>
        <w:rFonts w:ascii="Wingdings" w:hAnsi="Wingdings" w:hint="default"/>
      </w:rPr>
    </w:lvl>
    <w:lvl w:ilvl="3" w:tplc="606A2998">
      <w:start w:val="1"/>
      <w:numFmt w:val="bullet"/>
      <w:lvlText w:val=""/>
      <w:lvlJc w:val="left"/>
      <w:pPr>
        <w:ind w:left="2880" w:hanging="360"/>
      </w:pPr>
      <w:rPr>
        <w:rFonts w:ascii="Symbol" w:hAnsi="Symbol" w:hint="default"/>
      </w:rPr>
    </w:lvl>
    <w:lvl w:ilvl="4" w:tplc="09B2437E">
      <w:start w:val="1"/>
      <w:numFmt w:val="bullet"/>
      <w:lvlText w:val="o"/>
      <w:lvlJc w:val="left"/>
      <w:pPr>
        <w:ind w:left="3600" w:hanging="360"/>
      </w:pPr>
      <w:rPr>
        <w:rFonts w:ascii="Courier New" w:hAnsi="Courier New" w:hint="default"/>
      </w:rPr>
    </w:lvl>
    <w:lvl w:ilvl="5" w:tplc="A650DBF0">
      <w:start w:val="1"/>
      <w:numFmt w:val="bullet"/>
      <w:lvlText w:val=""/>
      <w:lvlJc w:val="left"/>
      <w:pPr>
        <w:ind w:left="4320" w:hanging="360"/>
      </w:pPr>
      <w:rPr>
        <w:rFonts w:ascii="Wingdings" w:hAnsi="Wingdings" w:hint="default"/>
      </w:rPr>
    </w:lvl>
    <w:lvl w:ilvl="6" w:tplc="284EB8B8">
      <w:start w:val="1"/>
      <w:numFmt w:val="bullet"/>
      <w:lvlText w:val=""/>
      <w:lvlJc w:val="left"/>
      <w:pPr>
        <w:ind w:left="5040" w:hanging="360"/>
      </w:pPr>
      <w:rPr>
        <w:rFonts w:ascii="Symbol" w:hAnsi="Symbol" w:hint="default"/>
      </w:rPr>
    </w:lvl>
    <w:lvl w:ilvl="7" w:tplc="1A384F48">
      <w:start w:val="1"/>
      <w:numFmt w:val="bullet"/>
      <w:lvlText w:val="o"/>
      <w:lvlJc w:val="left"/>
      <w:pPr>
        <w:ind w:left="5760" w:hanging="360"/>
      </w:pPr>
      <w:rPr>
        <w:rFonts w:ascii="Courier New" w:hAnsi="Courier New" w:hint="default"/>
      </w:rPr>
    </w:lvl>
    <w:lvl w:ilvl="8" w:tplc="F5266E70">
      <w:start w:val="1"/>
      <w:numFmt w:val="bullet"/>
      <w:lvlText w:val=""/>
      <w:lvlJc w:val="left"/>
      <w:pPr>
        <w:ind w:left="6480" w:hanging="360"/>
      </w:pPr>
      <w:rPr>
        <w:rFonts w:ascii="Wingdings" w:hAnsi="Wingdings" w:hint="default"/>
      </w:rPr>
    </w:lvl>
  </w:abstractNum>
  <w:abstractNum w:abstractNumId="28" w15:restartNumberingAfterBreak="0">
    <w:nsid w:val="5E6AC112"/>
    <w:multiLevelType w:val="hybridMultilevel"/>
    <w:tmpl w:val="FFFFFFFF"/>
    <w:lvl w:ilvl="0" w:tplc="C6203296">
      <w:start w:val="1"/>
      <w:numFmt w:val="bullet"/>
      <w:lvlText w:val="Ø"/>
      <w:lvlJc w:val="left"/>
      <w:pPr>
        <w:ind w:left="720" w:hanging="360"/>
      </w:pPr>
      <w:rPr>
        <w:rFonts w:ascii="Wingdings" w:hAnsi="Wingdings" w:hint="default"/>
      </w:rPr>
    </w:lvl>
    <w:lvl w:ilvl="1" w:tplc="0EC267E4">
      <w:start w:val="1"/>
      <w:numFmt w:val="bullet"/>
      <w:lvlText w:val="o"/>
      <w:lvlJc w:val="left"/>
      <w:pPr>
        <w:ind w:left="1440" w:hanging="360"/>
      </w:pPr>
      <w:rPr>
        <w:rFonts w:ascii="Courier New" w:hAnsi="Courier New" w:hint="default"/>
      </w:rPr>
    </w:lvl>
    <w:lvl w:ilvl="2" w:tplc="303E14AC">
      <w:start w:val="1"/>
      <w:numFmt w:val="bullet"/>
      <w:lvlText w:val=""/>
      <w:lvlJc w:val="left"/>
      <w:pPr>
        <w:ind w:left="2160" w:hanging="360"/>
      </w:pPr>
      <w:rPr>
        <w:rFonts w:ascii="Wingdings" w:hAnsi="Wingdings" w:hint="default"/>
      </w:rPr>
    </w:lvl>
    <w:lvl w:ilvl="3" w:tplc="4BDEFC3A">
      <w:start w:val="1"/>
      <w:numFmt w:val="bullet"/>
      <w:lvlText w:val=""/>
      <w:lvlJc w:val="left"/>
      <w:pPr>
        <w:ind w:left="2880" w:hanging="360"/>
      </w:pPr>
      <w:rPr>
        <w:rFonts w:ascii="Symbol" w:hAnsi="Symbol" w:hint="default"/>
      </w:rPr>
    </w:lvl>
    <w:lvl w:ilvl="4" w:tplc="F224E606">
      <w:start w:val="1"/>
      <w:numFmt w:val="bullet"/>
      <w:lvlText w:val="o"/>
      <w:lvlJc w:val="left"/>
      <w:pPr>
        <w:ind w:left="3600" w:hanging="360"/>
      </w:pPr>
      <w:rPr>
        <w:rFonts w:ascii="Courier New" w:hAnsi="Courier New" w:hint="default"/>
      </w:rPr>
    </w:lvl>
    <w:lvl w:ilvl="5" w:tplc="051C69C0">
      <w:start w:val="1"/>
      <w:numFmt w:val="bullet"/>
      <w:lvlText w:val=""/>
      <w:lvlJc w:val="left"/>
      <w:pPr>
        <w:ind w:left="4320" w:hanging="360"/>
      </w:pPr>
      <w:rPr>
        <w:rFonts w:ascii="Wingdings" w:hAnsi="Wingdings" w:hint="default"/>
      </w:rPr>
    </w:lvl>
    <w:lvl w:ilvl="6" w:tplc="7550207A">
      <w:start w:val="1"/>
      <w:numFmt w:val="bullet"/>
      <w:lvlText w:val=""/>
      <w:lvlJc w:val="left"/>
      <w:pPr>
        <w:ind w:left="5040" w:hanging="360"/>
      </w:pPr>
      <w:rPr>
        <w:rFonts w:ascii="Symbol" w:hAnsi="Symbol" w:hint="default"/>
      </w:rPr>
    </w:lvl>
    <w:lvl w:ilvl="7" w:tplc="50BA7E70">
      <w:start w:val="1"/>
      <w:numFmt w:val="bullet"/>
      <w:lvlText w:val="o"/>
      <w:lvlJc w:val="left"/>
      <w:pPr>
        <w:ind w:left="5760" w:hanging="360"/>
      </w:pPr>
      <w:rPr>
        <w:rFonts w:ascii="Courier New" w:hAnsi="Courier New" w:hint="default"/>
      </w:rPr>
    </w:lvl>
    <w:lvl w:ilvl="8" w:tplc="0C4C387C">
      <w:start w:val="1"/>
      <w:numFmt w:val="bullet"/>
      <w:lvlText w:val=""/>
      <w:lvlJc w:val="left"/>
      <w:pPr>
        <w:ind w:left="6480" w:hanging="360"/>
      </w:pPr>
      <w:rPr>
        <w:rFonts w:ascii="Wingdings" w:hAnsi="Wingdings" w:hint="default"/>
      </w:rPr>
    </w:lvl>
  </w:abstractNum>
  <w:abstractNum w:abstractNumId="29" w15:restartNumberingAfterBreak="0">
    <w:nsid w:val="61402242"/>
    <w:multiLevelType w:val="hybridMultilevel"/>
    <w:tmpl w:val="13726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58401A"/>
    <w:multiLevelType w:val="hybridMultilevel"/>
    <w:tmpl w:val="ADB81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5C420C"/>
    <w:multiLevelType w:val="hybridMultilevel"/>
    <w:tmpl w:val="EF182AB4"/>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32" w15:restartNumberingAfterBreak="0">
    <w:nsid w:val="65D0DFDC"/>
    <w:multiLevelType w:val="hybridMultilevel"/>
    <w:tmpl w:val="FFFFFFFF"/>
    <w:lvl w:ilvl="0" w:tplc="558C46C6">
      <w:start w:val="1"/>
      <w:numFmt w:val="bullet"/>
      <w:lvlText w:val="·"/>
      <w:lvlJc w:val="left"/>
      <w:pPr>
        <w:ind w:left="720" w:hanging="360"/>
      </w:pPr>
      <w:rPr>
        <w:rFonts w:ascii="Symbol" w:hAnsi="Symbol" w:hint="default"/>
      </w:rPr>
    </w:lvl>
    <w:lvl w:ilvl="1" w:tplc="7AA8E8F4">
      <w:start w:val="1"/>
      <w:numFmt w:val="bullet"/>
      <w:lvlText w:val="o"/>
      <w:lvlJc w:val="left"/>
      <w:pPr>
        <w:ind w:left="1440" w:hanging="360"/>
      </w:pPr>
      <w:rPr>
        <w:rFonts w:ascii="Courier New" w:hAnsi="Courier New" w:hint="default"/>
      </w:rPr>
    </w:lvl>
    <w:lvl w:ilvl="2" w:tplc="982EC56E">
      <w:start w:val="1"/>
      <w:numFmt w:val="bullet"/>
      <w:lvlText w:val=""/>
      <w:lvlJc w:val="left"/>
      <w:pPr>
        <w:ind w:left="2160" w:hanging="360"/>
      </w:pPr>
      <w:rPr>
        <w:rFonts w:ascii="Wingdings" w:hAnsi="Wingdings" w:hint="default"/>
      </w:rPr>
    </w:lvl>
    <w:lvl w:ilvl="3" w:tplc="B254C5D4">
      <w:start w:val="1"/>
      <w:numFmt w:val="bullet"/>
      <w:lvlText w:val=""/>
      <w:lvlJc w:val="left"/>
      <w:pPr>
        <w:ind w:left="2880" w:hanging="360"/>
      </w:pPr>
      <w:rPr>
        <w:rFonts w:ascii="Symbol" w:hAnsi="Symbol" w:hint="default"/>
      </w:rPr>
    </w:lvl>
    <w:lvl w:ilvl="4" w:tplc="CBD65862">
      <w:start w:val="1"/>
      <w:numFmt w:val="bullet"/>
      <w:lvlText w:val="o"/>
      <w:lvlJc w:val="left"/>
      <w:pPr>
        <w:ind w:left="3600" w:hanging="360"/>
      </w:pPr>
      <w:rPr>
        <w:rFonts w:ascii="Courier New" w:hAnsi="Courier New" w:hint="default"/>
      </w:rPr>
    </w:lvl>
    <w:lvl w:ilvl="5" w:tplc="257E9EB8">
      <w:start w:val="1"/>
      <w:numFmt w:val="bullet"/>
      <w:lvlText w:val=""/>
      <w:lvlJc w:val="left"/>
      <w:pPr>
        <w:ind w:left="4320" w:hanging="360"/>
      </w:pPr>
      <w:rPr>
        <w:rFonts w:ascii="Wingdings" w:hAnsi="Wingdings" w:hint="default"/>
      </w:rPr>
    </w:lvl>
    <w:lvl w:ilvl="6" w:tplc="81727EBE">
      <w:start w:val="1"/>
      <w:numFmt w:val="bullet"/>
      <w:lvlText w:val=""/>
      <w:lvlJc w:val="left"/>
      <w:pPr>
        <w:ind w:left="5040" w:hanging="360"/>
      </w:pPr>
      <w:rPr>
        <w:rFonts w:ascii="Symbol" w:hAnsi="Symbol" w:hint="default"/>
      </w:rPr>
    </w:lvl>
    <w:lvl w:ilvl="7" w:tplc="C4B84A94">
      <w:start w:val="1"/>
      <w:numFmt w:val="bullet"/>
      <w:lvlText w:val="o"/>
      <w:lvlJc w:val="left"/>
      <w:pPr>
        <w:ind w:left="5760" w:hanging="360"/>
      </w:pPr>
      <w:rPr>
        <w:rFonts w:ascii="Courier New" w:hAnsi="Courier New" w:hint="default"/>
      </w:rPr>
    </w:lvl>
    <w:lvl w:ilvl="8" w:tplc="968048E6">
      <w:start w:val="1"/>
      <w:numFmt w:val="bullet"/>
      <w:lvlText w:val=""/>
      <w:lvlJc w:val="left"/>
      <w:pPr>
        <w:ind w:left="6480" w:hanging="360"/>
      </w:pPr>
      <w:rPr>
        <w:rFonts w:ascii="Wingdings" w:hAnsi="Wingdings" w:hint="default"/>
      </w:rPr>
    </w:lvl>
  </w:abstractNum>
  <w:abstractNum w:abstractNumId="33" w15:restartNumberingAfterBreak="0">
    <w:nsid w:val="671A1BAD"/>
    <w:multiLevelType w:val="hybridMultilevel"/>
    <w:tmpl w:val="D5C21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5C0F87"/>
    <w:multiLevelType w:val="hybridMultilevel"/>
    <w:tmpl w:val="FFFFFFFF"/>
    <w:lvl w:ilvl="0" w:tplc="B35C6EB6">
      <w:start w:val="1"/>
      <w:numFmt w:val="bullet"/>
      <w:lvlText w:val="Ø"/>
      <w:lvlJc w:val="left"/>
      <w:pPr>
        <w:ind w:left="720" w:hanging="360"/>
      </w:pPr>
      <w:rPr>
        <w:rFonts w:ascii="Wingdings" w:hAnsi="Wingdings" w:hint="default"/>
      </w:rPr>
    </w:lvl>
    <w:lvl w:ilvl="1" w:tplc="B54CC2AE">
      <w:start w:val="1"/>
      <w:numFmt w:val="bullet"/>
      <w:lvlText w:val="o"/>
      <w:lvlJc w:val="left"/>
      <w:pPr>
        <w:ind w:left="1440" w:hanging="360"/>
      </w:pPr>
      <w:rPr>
        <w:rFonts w:ascii="Courier New" w:hAnsi="Courier New" w:hint="default"/>
      </w:rPr>
    </w:lvl>
    <w:lvl w:ilvl="2" w:tplc="19DC8F5E">
      <w:start w:val="1"/>
      <w:numFmt w:val="bullet"/>
      <w:lvlText w:val=""/>
      <w:lvlJc w:val="left"/>
      <w:pPr>
        <w:ind w:left="2160" w:hanging="360"/>
      </w:pPr>
      <w:rPr>
        <w:rFonts w:ascii="Wingdings" w:hAnsi="Wingdings" w:hint="default"/>
      </w:rPr>
    </w:lvl>
    <w:lvl w:ilvl="3" w:tplc="A474A1FE">
      <w:start w:val="1"/>
      <w:numFmt w:val="bullet"/>
      <w:lvlText w:val=""/>
      <w:lvlJc w:val="left"/>
      <w:pPr>
        <w:ind w:left="2880" w:hanging="360"/>
      </w:pPr>
      <w:rPr>
        <w:rFonts w:ascii="Symbol" w:hAnsi="Symbol" w:hint="default"/>
      </w:rPr>
    </w:lvl>
    <w:lvl w:ilvl="4" w:tplc="1D2EDE96">
      <w:start w:val="1"/>
      <w:numFmt w:val="bullet"/>
      <w:lvlText w:val="o"/>
      <w:lvlJc w:val="left"/>
      <w:pPr>
        <w:ind w:left="3600" w:hanging="360"/>
      </w:pPr>
      <w:rPr>
        <w:rFonts w:ascii="Courier New" w:hAnsi="Courier New" w:hint="default"/>
      </w:rPr>
    </w:lvl>
    <w:lvl w:ilvl="5" w:tplc="C7B4EFE8">
      <w:start w:val="1"/>
      <w:numFmt w:val="bullet"/>
      <w:lvlText w:val=""/>
      <w:lvlJc w:val="left"/>
      <w:pPr>
        <w:ind w:left="4320" w:hanging="360"/>
      </w:pPr>
      <w:rPr>
        <w:rFonts w:ascii="Wingdings" w:hAnsi="Wingdings" w:hint="default"/>
      </w:rPr>
    </w:lvl>
    <w:lvl w:ilvl="6" w:tplc="2E2C9392">
      <w:start w:val="1"/>
      <w:numFmt w:val="bullet"/>
      <w:lvlText w:val=""/>
      <w:lvlJc w:val="left"/>
      <w:pPr>
        <w:ind w:left="5040" w:hanging="360"/>
      </w:pPr>
      <w:rPr>
        <w:rFonts w:ascii="Symbol" w:hAnsi="Symbol" w:hint="default"/>
      </w:rPr>
    </w:lvl>
    <w:lvl w:ilvl="7" w:tplc="E09AF4DA">
      <w:start w:val="1"/>
      <w:numFmt w:val="bullet"/>
      <w:lvlText w:val="o"/>
      <w:lvlJc w:val="left"/>
      <w:pPr>
        <w:ind w:left="5760" w:hanging="360"/>
      </w:pPr>
      <w:rPr>
        <w:rFonts w:ascii="Courier New" w:hAnsi="Courier New" w:hint="default"/>
      </w:rPr>
    </w:lvl>
    <w:lvl w:ilvl="8" w:tplc="EBCA32E2">
      <w:start w:val="1"/>
      <w:numFmt w:val="bullet"/>
      <w:lvlText w:val=""/>
      <w:lvlJc w:val="left"/>
      <w:pPr>
        <w:ind w:left="6480" w:hanging="360"/>
      </w:pPr>
      <w:rPr>
        <w:rFonts w:ascii="Wingdings" w:hAnsi="Wingdings" w:hint="default"/>
      </w:rPr>
    </w:lvl>
  </w:abstractNum>
  <w:abstractNum w:abstractNumId="35" w15:restartNumberingAfterBreak="0">
    <w:nsid w:val="6B526E05"/>
    <w:multiLevelType w:val="hybridMultilevel"/>
    <w:tmpl w:val="40102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C5BBC"/>
    <w:multiLevelType w:val="hybridMultilevel"/>
    <w:tmpl w:val="05FA9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07910B0"/>
    <w:multiLevelType w:val="hybridMultilevel"/>
    <w:tmpl w:val="FFFFFFFF"/>
    <w:lvl w:ilvl="0" w:tplc="00A65AD0">
      <w:start w:val="1"/>
      <w:numFmt w:val="bullet"/>
      <w:lvlText w:val="·"/>
      <w:lvlJc w:val="left"/>
      <w:pPr>
        <w:ind w:left="720" w:hanging="360"/>
      </w:pPr>
      <w:rPr>
        <w:rFonts w:ascii="Symbol" w:hAnsi="Symbol" w:hint="default"/>
      </w:rPr>
    </w:lvl>
    <w:lvl w:ilvl="1" w:tplc="2F30D4F4">
      <w:start w:val="1"/>
      <w:numFmt w:val="bullet"/>
      <w:lvlText w:val="o"/>
      <w:lvlJc w:val="left"/>
      <w:pPr>
        <w:ind w:left="1440" w:hanging="360"/>
      </w:pPr>
      <w:rPr>
        <w:rFonts w:ascii="Courier New" w:hAnsi="Courier New" w:hint="default"/>
      </w:rPr>
    </w:lvl>
    <w:lvl w:ilvl="2" w:tplc="43D820E0">
      <w:start w:val="1"/>
      <w:numFmt w:val="bullet"/>
      <w:lvlText w:val=""/>
      <w:lvlJc w:val="left"/>
      <w:pPr>
        <w:ind w:left="2160" w:hanging="360"/>
      </w:pPr>
      <w:rPr>
        <w:rFonts w:ascii="Wingdings" w:hAnsi="Wingdings" w:hint="default"/>
      </w:rPr>
    </w:lvl>
    <w:lvl w:ilvl="3" w:tplc="71DA5AB8">
      <w:start w:val="1"/>
      <w:numFmt w:val="bullet"/>
      <w:lvlText w:val=""/>
      <w:lvlJc w:val="left"/>
      <w:pPr>
        <w:ind w:left="2880" w:hanging="360"/>
      </w:pPr>
      <w:rPr>
        <w:rFonts w:ascii="Symbol" w:hAnsi="Symbol" w:hint="default"/>
      </w:rPr>
    </w:lvl>
    <w:lvl w:ilvl="4" w:tplc="D53C0592">
      <w:start w:val="1"/>
      <w:numFmt w:val="bullet"/>
      <w:lvlText w:val="o"/>
      <w:lvlJc w:val="left"/>
      <w:pPr>
        <w:ind w:left="3600" w:hanging="360"/>
      </w:pPr>
      <w:rPr>
        <w:rFonts w:ascii="Courier New" w:hAnsi="Courier New" w:hint="default"/>
      </w:rPr>
    </w:lvl>
    <w:lvl w:ilvl="5" w:tplc="181E7E94">
      <w:start w:val="1"/>
      <w:numFmt w:val="bullet"/>
      <w:lvlText w:val=""/>
      <w:lvlJc w:val="left"/>
      <w:pPr>
        <w:ind w:left="4320" w:hanging="360"/>
      </w:pPr>
      <w:rPr>
        <w:rFonts w:ascii="Wingdings" w:hAnsi="Wingdings" w:hint="default"/>
      </w:rPr>
    </w:lvl>
    <w:lvl w:ilvl="6" w:tplc="509E473C">
      <w:start w:val="1"/>
      <w:numFmt w:val="bullet"/>
      <w:lvlText w:val=""/>
      <w:lvlJc w:val="left"/>
      <w:pPr>
        <w:ind w:left="5040" w:hanging="360"/>
      </w:pPr>
      <w:rPr>
        <w:rFonts w:ascii="Symbol" w:hAnsi="Symbol" w:hint="default"/>
      </w:rPr>
    </w:lvl>
    <w:lvl w:ilvl="7" w:tplc="201C4392">
      <w:start w:val="1"/>
      <w:numFmt w:val="bullet"/>
      <w:lvlText w:val="o"/>
      <w:lvlJc w:val="left"/>
      <w:pPr>
        <w:ind w:left="5760" w:hanging="360"/>
      </w:pPr>
      <w:rPr>
        <w:rFonts w:ascii="Courier New" w:hAnsi="Courier New" w:hint="default"/>
      </w:rPr>
    </w:lvl>
    <w:lvl w:ilvl="8" w:tplc="86E8D86C">
      <w:start w:val="1"/>
      <w:numFmt w:val="bullet"/>
      <w:lvlText w:val=""/>
      <w:lvlJc w:val="left"/>
      <w:pPr>
        <w:ind w:left="6480" w:hanging="360"/>
      </w:pPr>
      <w:rPr>
        <w:rFonts w:ascii="Wingdings" w:hAnsi="Wingdings" w:hint="default"/>
      </w:rPr>
    </w:lvl>
  </w:abstractNum>
  <w:abstractNum w:abstractNumId="38" w15:restartNumberingAfterBreak="0">
    <w:nsid w:val="75AE57BF"/>
    <w:multiLevelType w:val="hybridMultilevel"/>
    <w:tmpl w:val="FCC2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15E31"/>
    <w:multiLevelType w:val="hybridMultilevel"/>
    <w:tmpl w:val="FFFFFFFF"/>
    <w:lvl w:ilvl="0" w:tplc="F09AF53A">
      <w:start w:val="1"/>
      <w:numFmt w:val="bullet"/>
      <w:lvlText w:val="·"/>
      <w:lvlJc w:val="left"/>
      <w:pPr>
        <w:ind w:left="720" w:hanging="360"/>
      </w:pPr>
      <w:rPr>
        <w:rFonts w:ascii="Symbol" w:hAnsi="Symbol" w:hint="default"/>
      </w:rPr>
    </w:lvl>
    <w:lvl w:ilvl="1" w:tplc="7DA83DD8">
      <w:start w:val="1"/>
      <w:numFmt w:val="bullet"/>
      <w:lvlText w:val="o"/>
      <w:lvlJc w:val="left"/>
      <w:pPr>
        <w:ind w:left="1440" w:hanging="360"/>
      </w:pPr>
      <w:rPr>
        <w:rFonts w:ascii="Courier New" w:hAnsi="Courier New" w:hint="default"/>
      </w:rPr>
    </w:lvl>
    <w:lvl w:ilvl="2" w:tplc="D93EAC32">
      <w:start w:val="1"/>
      <w:numFmt w:val="bullet"/>
      <w:lvlText w:val=""/>
      <w:lvlJc w:val="left"/>
      <w:pPr>
        <w:ind w:left="2160" w:hanging="360"/>
      </w:pPr>
      <w:rPr>
        <w:rFonts w:ascii="Wingdings" w:hAnsi="Wingdings" w:hint="default"/>
      </w:rPr>
    </w:lvl>
    <w:lvl w:ilvl="3" w:tplc="6EC88104">
      <w:start w:val="1"/>
      <w:numFmt w:val="bullet"/>
      <w:lvlText w:val=""/>
      <w:lvlJc w:val="left"/>
      <w:pPr>
        <w:ind w:left="2880" w:hanging="360"/>
      </w:pPr>
      <w:rPr>
        <w:rFonts w:ascii="Symbol" w:hAnsi="Symbol" w:hint="default"/>
      </w:rPr>
    </w:lvl>
    <w:lvl w:ilvl="4" w:tplc="15E0A8E8">
      <w:start w:val="1"/>
      <w:numFmt w:val="bullet"/>
      <w:lvlText w:val="o"/>
      <w:lvlJc w:val="left"/>
      <w:pPr>
        <w:ind w:left="3600" w:hanging="360"/>
      </w:pPr>
      <w:rPr>
        <w:rFonts w:ascii="Courier New" w:hAnsi="Courier New" w:hint="default"/>
      </w:rPr>
    </w:lvl>
    <w:lvl w:ilvl="5" w:tplc="50AC6820">
      <w:start w:val="1"/>
      <w:numFmt w:val="bullet"/>
      <w:lvlText w:val=""/>
      <w:lvlJc w:val="left"/>
      <w:pPr>
        <w:ind w:left="4320" w:hanging="360"/>
      </w:pPr>
      <w:rPr>
        <w:rFonts w:ascii="Wingdings" w:hAnsi="Wingdings" w:hint="default"/>
      </w:rPr>
    </w:lvl>
    <w:lvl w:ilvl="6" w:tplc="1E76F892">
      <w:start w:val="1"/>
      <w:numFmt w:val="bullet"/>
      <w:lvlText w:val=""/>
      <w:lvlJc w:val="left"/>
      <w:pPr>
        <w:ind w:left="5040" w:hanging="360"/>
      </w:pPr>
      <w:rPr>
        <w:rFonts w:ascii="Symbol" w:hAnsi="Symbol" w:hint="default"/>
      </w:rPr>
    </w:lvl>
    <w:lvl w:ilvl="7" w:tplc="C4188940">
      <w:start w:val="1"/>
      <w:numFmt w:val="bullet"/>
      <w:lvlText w:val="o"/>
      <w:lvlJc w:val="left"/>
      <w:pPr>
        <w:ind w:left="5760" w:hanging="360"/>
      </w:pPr>
      <w:rPr>
        <w:rFonts w:ascii="Courier New" w:hAnsi="Courier New" w:hint="default"/>
      </w:rPr>
    </w:lvl>
    <w:lvl w:ilvl="8" w:tplc="E0024F56">
      <w:start w:val="1"/>
      <w:numFmt w:val="bullet"/>
      <w:lvlText w:val=""/>
      <w:lvlJc w:val="left"/>
      <w:pPr>
        <w:ind w:left="6480" w:hanging="360"/>
      </w:pPr>
      <w:rPr>
        <w:rFonts w:ascii="Wingdings" w:hAnsi="Wingdings" w:hint="default"/>
      </w:rPr>
    </w:lvl>
  </w:abstractNum>
  <w:abstractNum w:abstractNumId="40" w15:restartNumberingAfterBreak="0">
    <w:nsid w:val="769C943A"/>
    <w:multiLevelType w:val="hybridMultilevel"/>
    <w:tmpl w:val="FFFFFFFF"/>
    <w:lvl w:ilvl="0" w:tplc="83A0FCFE">
      <w:start w:val="1"/>
      <w:numFmt w:val="bullet"/>
      <w:lvlText w:val="Ø"/>
      <w:lvlJc w:val="left"/>
      <w:pPr>
        <w:ind w:left="720" w:hanging="360"/>
      </w:pPr>
      <w:rPr>
        <w:rFonts w:ascii="Wingdings" w:hAnsi="Wingdings" w:hint="default"/>
      </w:rPr>
    </w:lvl>
    <w:lvl w:ilvl="1" w:tplc="4F92F03E">
      <w:start w:val="1"/>
      <w:numFmt w:val="bullet"/>
      <w:lvlText w:val="o"/>
      <w:lvlJc w:val="left"/>
      <w:pPr>
        <w:ind w:left="1440" w:hanging="360"/>
      </w:pPr>
      <w:rPr>
        <w:rFonts w:ascii="Courier New" w:hAnsi="Courier New" w:hint="default"/>
      </w:rPr>
    </w:lvl>
    <w:lvl w:ilvl="2" w:tplc="14D8E650">
      <w:start w:val="1"/>
      <w:numFmt w:val="bullet"/>
      <w:lvlText w:val=""/>
      <w:lvlJc w:val="left"/>
      <w:pPr>
        <w:ind w:left="2160" w:hanging="360"/>
      </w:pPr>
      <w:rPr>
        <w:rFonts w:ascii="Wingdings" w:hAnsi="Wingdings" w:hint="default"/>
      </w:rPr>
    </w:lvl>
    <w:lvl w:ilvl="3" w:tplc="299A4148">
      <w:start w:val="1"/>
      <w:numFmt w:val="bullet"/>
      <w:lvlText w:val=""/>
      <w:lvlJc w:val="left"/>
      <w:pPr>
        <w:ind w:left="2880" w:hanging="360"/>
      </w:pPr>
      <w:rPr>
        <w:rFonts w:ascii="Symbol" w:hAnsi="Symbol" w:hint="default"/>
      </w:rPr>
    </w:lvl>
    <w:lvl w:ilvl="4" w:tplc="D4B49E50">
      <w:start w:val="1"/>
      <w:numFmt w:val="bullet"/>
      <w:lvlText w:val="o"/>
      <w:lvlJc w:val="left"/>
      <w:pPr>
        <w:ind w:left="3600" w:hanging="360"/>
      </w:pPr>
      <w:rPr>
        <w:rFonts w:ascii="Courier New" w:hAnsi="Courier New" w:hint="default"/>
      </w:rPr>
    </w:lvl>
    <w:lvl w:ilvl="5" w:tplc="E1BCA188">
      <w:start w:val="1"/>
      <w:numFmt w:val="bullet"/>
      <w:lvlText w:val=""/>
      <w:lvlJc w:val="left"/>
      <w:pPr>
        <w:ind w:left="4320" w:hanging="360"/>
      </w:pPr>
      <w:rPr>
        <w:rFonts w:ascii="Wingdings" w:hAnsi="Wingdings" w:hint="default"/>
      </w:rPr>
    </w:lvl>
    <w:lvl w:ilvl="6" w:tplc="511CEFCE">
      <w:start w:val="1"/>
      <w:numFmt w:val="bullet"/>
      <w:lvlText w:val=""/>
      <w:lvlJc w:val="left"/>
      <w:pPr>
        <w:ind w:left="5040" w:hanging="360"/>
      </w:pPr>
      <w:rPr>
        <w:rFonts w:ascii="Symbol" w:hAnsi="Symbol" w:hint="default"/>
      </w:rPr>
    </w:lvl>
    <w:lvl w:ilvl="7" w:tplc="3260EFB6">
      <w:start w:val="1"/>
      <w:numFmt w:val="bullet"/>
      <w:lvlText w:val="o"/>
      <w:lvlJc w:val="left"/>
      <w:pPr>
        <w:ind w:left="5760" w:hanging="360"/>
      </w:pPr>
      <w:rPr>
        <w:rFonts w:ascii="Courier New" w:hAnsi="Courier New" w:hint="default"/>
      </w:rPr>
    </w:lvl>
    <w:lvl w:ilvl="8" w:tplc="C7EA0CBE">
      <w:start w:val="1"/>
      <w:numFmt w:val="bullet"/>
      <w:lvlText w:val=""/>
      <w:lvlJc w:val="left"/>
      <w:pPr>
        <w:ind w:left="6480" w:hanging="360"/>
      </w:pPr>
      <w:rPr>
        <w:rFonts w:ascii="Wingdings" w:hAnsi="Wingdings" w:hint="default"/>
      </w:rPr>
    </w:lvl>
  </w:abstractNum>
  <w:abstractNum w:abstractNumId="41" w15:restartNumberingAfterBreak="0">
    <w:nsid w:val="7868745D"/>
    <w:multiLevelType w:val="hybridMultilevel"/>
    <w:tmpl w:val="DDE08C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2051151086">
    <w:abstractNumId w:val="16"/>
  </w:num>
  <w:num w:numId="2" w16cid:durableId="677194429">
    <w:abstractNumId w:val="33"/>
  </w:num>
  <w:num w:numId="3" w16cid:durableId="1525290204">
    <w:abstractNumId w:val="21"/>
  </w:num>
  <w:num w:numId="4" w16cid:durableId="2031291898">
    <w:abstractNumId w:val="0"/>
  </w:num>
  <w:num w:numId="5" w16cid:durableId="1904755605">
    <w:abstractNumId w:val="9"/>
  </w:num>
  <w:num w:numId="6" w16cid:durableId="306328548">
    <w:abstractNumId w:val="38"/>
  </w:num>
  <w:num w:numId="7" w16cid:durableId="1172451861">
    <w:abstractNumId w:val="27"/>
  </w:num>
  <w:num w:numId="8" w16cid:durableId="775519670">
    <w:abstractNumId w:val="10"/>
  </w:num>
  <w:num w:numId="9" w16cid:durableId="1306155865">
    <w:abstractNumId w:val="17"/>
  </w:num>
  <w:num w:numId="10" w16cid:durableId="1760834592">
    <w:abstractNumId w:val="11"/>
  </w:num>
  <w:num w:numId="11" w16cid:durableId="105659601">
    <w:abstractNumId w:val="26"/>
  </w:num>
  <w:num w:numId="12" w16cid:durableId="1817255770">
    <w:abstractNumId w:val="39"/>
  </w:num>
  <w:num w:numId="13" w16cid:durableId="1971202438">
    <w:abstractNumId w:val="3"/>
  </w:num>
  <w:num w:numId="14" w16cid:durableId="834808174">
    <w:abstractNumId w:val="5"/>
  </w:num>
  <w:num w:numId="15" w16cid:durableId="661200724">
    <w:abstractNumId w:val="2"/>
  </w:num>
  <w:num w:numId="16" w16cid:durableId="287053375">
    <w:abstractNumId w:val="24"/>
  </w:num>
  <w:num w:numId="17" w16cid:durableId="491221290">
    <w:abstractNumId w:val="6"/>
  </w:num>
  <w:num w:numId="18" w16cid:durableId="495609272">
    <w:abstractNumId w:val="37"/>
  </w:num>
  <w:num w:numId="19" w16cid:durableId="409154926">
    <w:abstractNumId w:val="1"/>
  </w:num>
  <w:num w:numId="20" w16cid:durableId="1785613231">
    <w:abstractNumId w:val="7"/>
  </w:num>
  <w:num w:numId="21" w16cid:durableId="741214972">
    <w:abstractNumId w:val="40"/>
  </w:num>
  <w:num w:numId="22" w16cid:durableId="297303291">
    <w:abstractNumId w:val="18"/>
  </w:num>
  <w:num w:numId="23" w16cid:durableId="230846688">
    <w:abstractNumId w:val="13"/>
  </w:num>
  <w:num w:numId="24" w16cid:durableId="104034388">
    <w:abstractNumId w:val="34"/>
  </w:num>
  <w:num w:numId="25" w16cid:durableId="661154309">
    <w:abstractNumId w:val="23"/>
  </w:num>
  <w:num w:numId="26" w16cid:durableId="395053604">
    <w:abstractNumId w:val="28"/>
  </w:num>
  <w:num w:numId="27" w16cid:durableId="1023677721">
    <w:abstractNumId w:val="14"/>
  </w:num>
  <w:num w:numId="28" w16cid:durableId="1306929344">
    <w:abstractNumId w:val="32"/>
  </w:num>
  <w:num w:numId="29" w16cid:durableId="155583359">
    <w:abstractNumId w:val="4"/>
  </w:num>
  <w:num w:numId="30" w16cid:durableId="40448646">
    <w:abstractNumId w:val="12"/>
  </w:num>
  <w:num w:numId="31" w16cid:durableId="614681087">
    <w:abstractNumId w:val="19"/>
  </w:num>
  <w:num w:numId="32" w16cid:durableId="205602553">
    <w:abstractNumId w:val="29"/>
  </w:num>
  <w:num w:numId="33" w16cid:durableId="568267469">
    <w:abstractNumId w:val="30"/>
  </w:num>
  <w:num w:numId="34" w16cid:durableId="20709911">
    <w:abstractNumId w:val="22"/>
  </w:num>
  <w:num w:numId="35" w16cid:durableId="1585455510">
    <w:abstractNumId w:val="8"/>
  </w:num>
  <w:num w:numId="36" w16cid:durableId="920718016">
    <w:abstractNumId w:val="41"/>
  </w:num>
  <w:num w:numId="37" w16cid:durableId="1660116619">
    <w:abstractNumId w:val="15"/>
  </w:num>
  <w:num w:numId="38" w16cid:durableId="1581135106">
    <w:abstractNumId w:val="35"/>
  </w:num>
  <w:num w:numId="39" w16cid:durableId="1516655707">
    <w:abstractNumId w:val="25"/>
  </w:num>
  <w:num w:numId="40" w16cid:durableId="2070298904">
    <w:abstractNumId w:val="20"/>
  </w:num>
  <w:num w:numId="41" w16cid:durableId="1899780850">
    <w:abstractNumId w:val="31"/>
  </w:num>
  <w:num w:numId="42" w16cid:durableId="91327342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3FC"/>
    <w:rsid w:val="00000270"/>
    <w:rsid w:val="00002BAF"/>
    <w:rsid w:val="00002EBD"/>
    <w:rsid w:val="00002EDF"/>
    <w:rsid w:val="00004F55"/>
    <w:rsid w:val="00006B7A"/>
    <w:rsid w:val="00007523"/>
    <w:rsid w:val="0001240B"/>
    <w:rsid w:val="00014872"/>
    <w:rsid w:val="00014A83"/>
    <w:rsid w:val="0001590B"/>
    <w:rsid w:val="00015F01"/>
    <w:rsid w:val="00016054"/>
    <w:rsid w:val="00016D49"/>
    <w:rsid w:val="000173B2"/>
    <w:rsid w:val="000225B1"/>
    <w:rsid w:val="000229A4"/>
    <w:rsid w:val="0002507D"/>
    <w:rsid w:val="00026B58"/>
    <w:rsid w:val="00027946"/>
    <w:rsid w:val="00030BFB"/>
    <w:rsid w:val="0003132B"/>
    <w:rsid w:val="00034C8F"/>
    <w:rsid w:val="00036106"/>
    <w:rsid w:val="00037910"/>
    <w:rsid w:val="00037BF9"/>
    <w:rsid w:val="00041940"/>
    <w:rsid w:val="00041C49"/>
    <w:rsid w:val="000445A0"/>
    <w:rsid w:val="000448AD"/>
    <w:rsid w:val="00044A38"/>
    <w:rsid w:val="00044F06"/>
    <w:rsid w:val="00045A12"/>
    <w:rsid w:val="000468C5"/>
    <w:rsid w:val="00047178"/>
    <w:rsid w:val="00051888"/>
    <w:rsid w:val="00053767"/>
    <w:rsid w:val="000559CA"/>
    <w:rsid w:val="00057ACD"/>
    <w:rsid w:val="0006018D"/>
    <w:rsid w:val="00061B87"/>
    <w:rsid w:val="000655BD"/>
    <w:rsid w:val="000664E1"/>
    <w:rsid w:val="00066CA8"/>
    <w:rsid w:val="0006751A"/>
    <w:rsid w:val="00071A2E"/>
    <w:rsid w:val="00072F34"/>
    <w:rsid w:val="0007343A"/>
    <w:rsid w:val="000737D1"/>
    <w:rsid w:val="000738A6"/>
    <w:rsid w:val="00073976"/>
    <w:rsid w:val="00074119"/>
    <w:rsid w:val="000744F3"/>
    <w:rsid w:val="00076D84"/>
    <w:rsid w:val="00077440"/>
    <w:rsid w:val="000779F1"/>
    <w:rsid w:val="00077B81"/>
    <w:rsid w:val="0008064C"/>
    <w:rsid w:val="00080ACE"/>
    <w:rsid w:val="00081D6F"/>
    <w:rsid w:val="00083938"/>
    <w:rsid w:val="00083BB7"/>
    <w:rsid w:val="00085879"/>
    <w:rsid w:val="00085BA4"/>
    <w:rsid w:val="00086707"/>
    <w:rsid w:val="00086C31"/>
    <w:rsid w:val="0008702A"/>
    <w:rsid w:val="000901E8"/>
    <w:rsid w:val="00091359"/>
    <w:rsid w:val="0009331F"/>
    <w:rsid w:val="000935D6"/>
    <w:rsid w:val="0009443E"/>
    <w:rsid w:val="000A448F"/>
    <w:rsid w:val="000A487C"/>
    <w:rsid w:val="000A4910"/>
    <w:rsid w:val="000A4A75"/>
    <w:rsid w:val="000A527F"/>
    <w:rsid w:val="000A5802"/>
    <w:rsid w:val="000B0299"/>
    <w:rsid w:val="000B4D1A"/>
    <w:rsid w:val="000B664C"/>
    <w:rsid w:val="000B6998"/>
    <w:rsid w:val="000C01C0"/>
    <w:rsid w:val="000C1CB7"/>
    <w:rsid w:val="000C1D5A"/>
    <w:rsid w:val="000C4B6F"/>
    <w:rsid w:val="000C6093"/>
    <w:rsid w:val="000C667C"/>
    <w:rsid w:val="000C7C42"/>
    <w:rsid w:val="000D0333"/>
    <w:rsid w:val="000D12B9"/>
    <w:rsid w:val="000D1580"/>
    <w:rsid w:val="000D1CEA"/>
    <w:rsid w:val="000D2378"/>
    <w:rsid w:val="000D25FD"/>
    <w:rsid w:val="000D38CA"/>
    <w:rsid w:val="000D4F78"/>
    <w:rsid w:val="000D50B7"/>
    <w:rsid w:val="000D59C8"/>
    <w:rsid w:val="000D6F24"/>
    <w:rsid w:val="000E3361"/>
    <w:rsid w:val="000E3646"/>
    <w:rsid w:val="000E4173"/>
    <w:rsid w:val="000E58F0"/>
    <w:rsid w:val="000E6CA3"/>
    <w:rsid w:val="000E6D97"/>
    <w:rsid w:val="000F03A7"/>
    <w:rsid w:val="000F2DE9"/>
    <w:rsid w:val="000F3139"/>
    <w:rsid w:val="000F429D"/>
    <w:rsid w:val="000F547A"/>
    <w:rsid w:val="000F6217"/>
    <w:rsid w:val="000F782C"/>
    <w:rsid w:val="000F7E62"/>
    <w:rsid w:val="00100CFA"/>
    <w:rsid w:val="001026FB"/>
    <w:rsid w:val="001037DA"/>
    <w:rsid w:val="00104465"/>
    <w:rsid w:val="00106350"/>
    <w:rsid w:val="001070E4"/>
    <w:rsid w:val="00110A12"/>
    <w:rsid w:val="001112A9"/>
    <w:rsid w:val="00111742"/>
    <w:rsid w:val="001118B0"/>
    <w:rsid w:val="001132F3"/>
    <w:rsid w:val="0011787C"/>
    <w:rsid w:val="00120074"/>
    <w:rsid w:val="00121119"/>
    <w:rsid w:val="00124546"/>
    <w:rsid w:val="001247B3"/>
    <w:rsid w:val="00124F11"/>
    <w:rsid w:val="0012661E"/>
    <w:rsid w:val="00130695"/>
    <w:rsid w:val="001327E9"/>
    <w:rsid w:val="00132ADB"/>
    <w:rsid w:val="00133554"/>
    <w:rsid w:val="001338BB"/>
    <w:rsid w:val="00134B59"/>
    <w:rsid w:val="0013518D"/>
    <w:rsid w:val="00135999"/>
    <w:rsid w:val="00141CA5"/>
    <w:rsid w:val="00141CB7"/>
    <w:rsid w:val="00141F9C"/>
    <w:rsid w:val="001433FD"/>
    <w:rsid w:val="001437AF"/>
    <w:rsid w:val="00144672"/>
    <w:rsid w:val="00145188"/>
    <w:rsid w:val="001461BA"/>
    <w:rsid w:val="00146886"/>
    <w:rsid w:val="00152076"/>
    <w:rsid w:val="001528F3"/>
    <w:rsid w:val="00153141"/>
    <w:rsid w:val="001536AB"/>
    <w:rsid w:val="00154AAA"/>
    <w:rsid w:val="001559C9"/>
    <w:rsid w:val="00157293"/>
    <w:rsid w:val="00160707"/>
    <w:rsid w:val="00160885"/>
    <w:rsid w:val="00165EEE"/>
    <w:rsid w:val="001662FD"/>
    <w:rsid w:val="001664C3"/>
    <w:rsid w:val="00166C40"/>
    <w:rsid w:val="001716A1"/>
    <w:rsid w:val="00172114"/>
    <w:rsid w:val="00172658"/>
    <w:rsid w:val="001727BA"/>
    <w:rsid w:val="001733D1"/>
    <w:rsid w:val="001754DA"/>
    <w:rsid w:val="00180926"/>
    <w:rsid w:val="00180DA5"/>
    <w:rsid w:val="001816C7"/>
    <w:rsid w:val="00182BFA"/>
    <w:rsid w:val="001850F3"/>
    <w:rsid w:val="00186167"/>
    <w:rsid w:val="00187525"/>
    <w:rsid w:val="00190119"/>
    <w:rsid w:val="00190498"/>
    <w:rsid w:val="001913A1"/>
    <w:rsid w:val="00193F3D"/>
    <w:rsid w:val="00195222"/>
    <w:rsid w:val="00196870"/>
    <w:rsid w:val="00196A44"/>
    <w:rsid w:val="00196C2C"/>
    <w:rsid w:val="001974FF"/>
    <w:rsid w:val="001976CA"/>
    <w:rsid w:val="00197D11"/>
    <w:rsid w:val="00197FDB"/>
    <w:rsid w:val="001A0359"/>
    <w:rsid w:val="001A0374"/>
    <w:rsid w:val="001A07B0"/>
    <w:rsid w:val="001A0CF1"/>
    <w:rsid w:val="001A1B3D"/>
    <w:rsid w:val="001A2DF6"/>
    <w:rsid w:val="001A4034"/>
    <w:rsid w:val="001A60B9"/>
    <w:rsid w:val="001A62D2"/>
    <w:rsid w:val="001B01AD"/>
    <w:rsid w:val="001B0B7F"/>
    <w:rsid w:val="001B0CED"/>
    <w:rsid w:val="001B225E"/>
    <w:rsid w:val="001B24F0"/>
    <w:rsid w:val="001B3507"/>
    <w:rsid w:val="001B4231"/>
    <w:rsid w:val="001B512A"/>
    <w:rsid w:val="001B553C"/>
    <w:rsid w:val="001B75F8"/>
    <w:rsid w:val="001B7D9C"/>
    <w:rsid w:val="001C2661"/>
    <w:rsid w:val="001C3D6C"/>
    <w:rsid w:val="001C4013"/>
    <w:rsid w:val="001C40AC"/>
    <w:rsid w:val="001C41F2"/>
    <w:rsid w:val="001C4C18"/>
    <w:rsid w:val="001C6AE6"/>
    <w:rsid w:val="001D0EDE"/>
    <w:rsid w:val="001D1B4B"/>
    <w:rsid w:val="001D3E53"/>
    <w:rsid w:val="001D5100"/>
    <w:rsid w:val="001E0AD7"/>
    <w:rsid w:val="001E2341"/>
    <w:rsid w:val="001E27B2"/>
    <w:rsid w:val="001E2B84"/>
    <w:rsid w:val="001E309E"/>
    <w:rsid w:val="001E6426"/>
    <w:rsid w:val="001E6B7F"/>
    <w:rsid w:val="001F0371"/>
    <w:rsid w:val="001F2531"/>
    <w:rsid w:val="001F2F4B"/>
    <w:rsid w:val="001F3685"/>
    <w:rsid w:val="001F38F5"/>
    <w:rsid w:val="001F3E9B"/>
    <w:rsid w:val="001F446F"/>
    <w:rsid w:val="001F4481"/>
    <w:rsid w:val="001F50C1"/>
    <w:rsid w:val="001F5271"/>
    <w:rsid w:val="001F65EC"/>
    <w:rsid w:val="001F66DA"/>
    <w:rsid w:val="001F6D1C"/>
    <w:rsid w:val="001F6ED6"/>
    <w:rsid w:val="002021DA"/>
    <w:rsid w:val="0020231F"/>
    <w:rsid w:val="0020427E"/>
    <w:rsid w:val="00204726"/>
    <w:rsid w:val="00205526"/>
    <w:rsid w:val="002062C9"/>
    <w:rsid w:val="00210CCD"/>
    <w:rsid w:val="0021124D"/>
    <w:rsid w:val="00211D44"/>
    <w:rsid w:val="00213EB5"/>
    <w:rsid w:val="00214CA6"/>
    <w:rsid w:val="00216B76"/>
    <w:rsid w:val="002207DD"/>
    <w:rsid w:val="00222893"/>
    <w:rsid w:val="002248FC"/>
    <w:rsid w:val="00225B90"/>
    <w:rsid w:val="00227D51"/>
    <w:rsid w:val="00230220"/>
    <w:rsid w:val="0023145D"/>
    <w:rsid w:val="00232456"/>
    <w:rsid w:val="00233CD6"/>
    <w:rsid w:val="002345B4"/>
    <w:rsid w:val="00235B54"/>
    <w:rsid w:val="00235CEF"/>
    <w:rsid w:val="002373D9"/>
    <w:rsid w:val="00240E0C"/>
    <w:rsid w:val="002429A8"/>
    <w:rsid w:val="0024393C"/>
    <w:rsid w:val="00243A90"/>
    <w:rsid w:val="00243C0B"/>
    <w:rsid w:val="0024567E"/>
    <w:rsid w:val="00246200"/>
    <w:rsid w:val="0024621C"/>
    <w:rsid w:val="00246657"/>
    <w:rsid w:val="0024733F"/>
    <w:rsid w:val="00250A7C"/>
    <w:rsid w:val="00252174"/>
    <w:rsid w:val="00252494"/>
    <w:rsid w:val="00252560"/>
    <w:rsid w:val="0025257B"/>
    <w:rsid w:val="0025361C"/>
    <w:rsid w:val="00253CFC"/>
    <w:rsid w:val="00254762"/>
    <w:rsid w:val="00256196"/>
    <w:rsid w:val="00256E1F"/>
    <w:rsid w:val="00257BBE"/>
    <w:rsid w:val="00257C21"/>
    <w:rsid w:val="002607E9"/>
    <w:rsid w:val="002614DD"/>
    <w:rsid w:val="00262845"/>
    <w:rsid w:val="00263558"/>
    <w:rsid w:val="00264B44"/>
    <w:rsid w:val="00267F96"/>
    <w:rsid w:val="00270A4F"/>
    <w:rsid w:val="002722D2"/>
    <w:rsid w:val="00272CF1"/>
    <w:rsid w:val="00273B35"/>
    <w:rsid w:val="002747F5"/>
    <w:rsid w:val="00274D43"/>
    <w:rsid w:val="00275134"/>
    <w:rsid w:val="0027514F"/>
    <w:rsid w:val="002771B1"/>
    <w:rsid w:val="00277693"/>
    <w:rsid w:val="00280540"/>
    <w:rsid w:val="00281528"/>
    <w:rsid w:val="00281CA6"/>
    <w:rsid w:val="00282542"/>
    <w:rsid w:val="00287548"/>
    <w:rsid w:val="00290D0B"/>
    <w:rsid w:val="0029454E"/>
    <w:rsid w:val="00294ED4"/>
    <w:rsid w:val="0029695D"/>
    <w:rsid w:val="00297C34"/>
    <w:rsid w:val="002A0349"/>
    <w:rsid w:val="002A15AA"/>
    <w:rsid w:val="002A2798"/>
    <w:rsid w:val="002A2B4C"/>
    <w:rsid w:val="002A2D6B"/>
    <w:rsid w:val="002A3584"/>
    <w:rsid w:val="002A55CD"/>
    <w:rsid w:val="002A5A21"/>
    <w:rsid w:val="002A63B6"/>
    <w:rsid w:val="002A72DE"/>
    <w:rsid w:val="002A7BD4"/>
    <w:rsid w:val="002B0EAF"/>
    <w:rsid w:val="002B1126"/>
    <w:rsid w:val="002B2690"/>
    <w:rsid w:val="002B5D62"/>
    <w:rsid w:val="002B6242"/>
    <w:rsid w:val="002B7316"/>
    <w:rsid w:val="002C127E"/>
    <w:rsid w:val="002C1381"/>
    <w:rsid w:val="002C1558"/>
    <w:rsid w:val="002C3462"/>
    <w:rsid w:val="002C63B5"/>
    <w:rsid w:val="002C668F"/>
    <w:rsid w:val="002C74B9"/>
    <w:rsid w:val="002C7967"/>
    <w:rsid w:val="002C7FC3"/>
    <w:rsid w:val="002D1836"/>
    <w:rsid w:val="002D1C11"/>
    <w:rsid w:val="002D455C"/>
    <w:rsid w:val="002D5FFC"/>
    <w:rsid w:val="002E05AF"/>
    <w:rsid w:val="002E0703"/>
    <w:rsid w:val="002E15E8"/>
    <w:rsid w:val="002E49FF"/>
    <w:rsid w:val="002E4EEA"/>
    <w:rsid w:val="002E5006"/>
    <w:rsid w:val="002E5501"/>
    <w:rsid w:val="002E5512"/>
    <w:rsid w:val="002E5896"/>
    <w:rsid w:val="002E669D"/>
    <w:rsid w:val="002F1374"/>
    <w:rsid w:val="002F2724"/>
    <w:rsid w:val="002F3010"/>
    <w:rsid w:val="002F3866"/>
    <w:rsid w:val="002F4897"/>
    <w:rsid w:val="002F4B1B"/>
    <w:rsid w:val="002F570B"/>
    <w:rsid w:val="002F607A"/>
    <w:rsid w:val="002F6B5F"/>
    <w:rsid w:val="002F6B7E"/>
    <w:rsid w:val="002F7422"/>
    <w:rsid w:val="002F74DB"/>
    <w:rsid w:val="002F7F56"/>
    <w:rsid w:val="00300EEC"/>
    <w:rsid w:val="00300F8B"/>
    <w:rsid w:val="0030182E"/>
    <w:rsid w:val="00302257"/>
    <w:rsid w:val="00304BDD"/>
    <w:rsid w:val="00305BB7"/>
    <w:rsid w:val="00306837"/>
    <w:rsid w:val="003078F0"/>
    <w:rsid w:val="003117B0"/>
    <w:rsid w:val="00312205"/>
    <w:rsid w:val="00312CFB"/>
    <w:rsid w:val="00314BE3"/>
    <w:rsid w:val="00315258"/>
    <w:rsid w:val="003155C5"/>
    <w:rsid w:val="00315FE4"/>
    <w:rsid w:val="0031621A"/>
    <w:rsid w:val="00317701"/>
    <w:rsid w:val="00322A14"/>
    <w:rsid w:val="00322E34"/>
    <w:rsid w:val="003237C9"/>
    <w:rsid w:val="00323C99"/>
    <w:rsid w:val="00323FD6"/>
    <w:rsid w:val="00324504"/>
    <w:rsid w:val="00326236"/>
    <w:rsid w:val="003264F5"/>
    <w:rsid w:val="00327761"/>
    <w:rsid w:val="003312C4"/>
    <w:rsid w:val="00331E06"/>
    <w:rsid w:val="00332520"/>
    <w:rsid w:val="00332F75"/>
    <w:rsid w:val="00333EAE"/>
    <w:rsid w:val="00334058"/>
    <w:rsid w:val="003342F8"/>
    <w:rsid w:val="00334607"/>
    <w:rsid w:val="003360AC"/>
    <w:rsid w:val="0033742D"/>
    <w:rsid w:val="0034078C"/>
    <w:rsid w:val="00341810"/>
    <w:rsid w:val="00342D01"/>
    <w:rsid w:val="003430A4"/>
    <w:rsid w:val="00343F44"/>
    <w:rsid w:val="00344A15"/>
    <w:rsid w:val="00344F7D"/>
    <w:rsid w:val="0035023E"/>
    <w:rsid w:val="00350865"/>
    <w:rsid w:val="00352D4F"/>
    <w:rsid w:val="00354108"/>
    <w:rsid w:val="00355F74"/>
    <w:rsid w:val="003563C7"/>
    <w:rsid w:val="003571D1"/>
    <w:rsid w:val="00357DD3"/>
    <w:rsid w:val="003613AD"/>
    <w:rsid w:val="00361518"/>
    <w:rsid w:val="0036228C"/>
    <w:rsid w:val="0036333C"/>
    <w:rsid w:val="0036336B"/>
    <w:rsid w:val="00363F04"/>
    <w:rsid w:val="00364434"/>
    <w:rsid w:val="003652A0"/>
    <w:rsid w:val="003652C8"/>
    <w:rsid w:val="00365C1B"/>
    <w:rsid w:val="003664E4"/>
    <w:rsid w:val="003665B8"/>
    <w:rsid w:val="003704D1"/>
    <w:rsid w:val="00371333"/>
    <w:rsid w:val="003713CA"/>
    <w:rsid w:val="00372A35"/>
    <w:rsid w:val="00372F5C"/>
    <w:rsid w:val="00373C65"/>
    <w:rsid w:val="00374B83"/>
    <w:rsid w:val="00374C33"/>
    <w:rsid w:val="00374C75"/>
    <w:rsid w:val="0037531E"/>
    <w:rsid w:val="003775D3"/>
    <w:rsid w:val="00377BB0"/>
    <w:rsid w:val="00380596"/>
    <w:rsid w:val="003823A6"/>
    <w:rsid w:val="00382443"/>
    <w:rsid w:val="00383431"/>
    <w:rsid w:val="00383D4A"/>
    <w:rsid w:val="003869FE"/>
    <w:rsid w:val="003879DA"/>
    <w:rsid w:val="00387A85"/>
    <w:rsid w:val="00390CE0"/>
    <w:rsid w:val="0039292C"/>
    <w:rsid w:val="00392BDE"/>
    <w:rsid w:val="0039367E"/>
    <w:rsid w:val="00393AE7"/>
    <w:rsid w:val="00394061"/>
    <w:rsid w:val="003942CA"/>
    <w:rsid w:val="00394797"/>
    <w:rsid w:val="00394E94"/>
    <w:rsid w:val="00395887"/>
    <w:rsid w:val="003958A9"/>
    <w:rsid w:val="003A1025"/>
    <w:rsid w:val="003A26A6"/>
    <w:rsid w:val="003A279F"/>
    <w:rsid w:val="003A3B82"/>
    <w:rsid w:val="003A5C19"/>
    <w:rsid w:val="003B10F8"/>
    <w:rsid w:val="003B1D71"/>
    <w:rsid w:val="003B24EF"/>
    <w:rsid w:val="003B2555"/>
    <w:rsid w:val="003B279C"/>
    <w:rsid w:val="003B2E99"/>
    <w:rsid w:val="003B5FD6"/>
    <w:rsid w:val="003C022A"/>
    <w:rsid w:val="003C0A38"/>
    <w:rsid w:val="003C2200"/>
    <w:rsid w:val="003C3D09"/>
    <w:rsid w:val="003C4A9F"/>
    <w:rsid w:val="003C59D8"/>
    <w:rsid w:val="003C6656"/>
    <w:rsid w:val="003D22FA"/>
    <w:rsid w:val="003D3946"/>
    <w:rsid w:val="003D3F83"/>
    <w:rsid w:val="003D545D"/>
    <w:rsid w:val="003D65B3"/>
    <w:rsid w:val="003D673D"/>
    <w:rsid w:val="003E4336"/>
    <w:rsid w:val="003E43A1"/>
    <w:rsid w:val="003E6079"/>
    <w:rsid w:val="003E7110"/>
    <w:rsid w:val="003E7652"/>
    <w:rsid w:val="003F1506"/>
    <w:rsid w:val="003F1AC7"/>
    <w:rsid w:val="003F2EEE"/>
    <w:rsid w:val="003F4953"/>
    <w:rsid w:val="0040018E"/>
    <w:rsid w:val="004001A0"/>
    <w:rsid w:val="00400476"/>
    <w:rsid w:val="0040183F"/>
    <w:rsid w:val="00402B30"/>
    <w:rsid w:val="004041E3"/>
    <w:rsid w:val="004047B5"/>
    <w:rsid w:val="00406CE7"/>
    <w:rsid w:val="00410293"/>
    <w:rsid w:val="00410770"/>
    <w:rsid w:val="00411E3E"/>
    <w:rsid w:val="0041492A"/>
    <w:rsid w:val="00415783"/>
    <w:rsid w:val="00416116"/>
    <w:rsid w:val="004224D9"/>
    <w:rsid w:val="0042371E"/>
    <w:rsid w:val="0042395B"/>
    <w:rsid w:val="00426CDC"/>
    <w:rsid w:val="004276E4"/>
    <w:rsid w:val="00427D49"/>
    <w:rsid w:val="004308C3"/>
    <w:rsid w:val="00430EE2"/>
    <w:rsid w:val="00430F11"/>
    <w:rsid w:val="004325DC"/>
    <w:rsid w:val="00432A32"/>
    <w:rsid w:val="00436948"/>
    <w:rsid w:val="00437FE1"/>
    <w:rsid w:val="00442B9D"/>
    <w:rsid w:val="00444CAE"/>
    <w:rsid w:val="00445ADB"/>
    <w:rsid w:val="00447EB5"/>
    <w:rsid w:val="00451DC3"/>
    <w:rsid w:val="0045410C"/>
    <w:rsid w:val="00455BA8"/>
    <w:rsid w:val="00456589"/>
    <w:rsid w:val="00456A20"/>
    <w:rsid w:val="00460C72"/>
    <w:rsid w:val="00461121"/>
    <w:rsid w:val="004617E9"/>
    <w:rsid w:val="00464F26"/>
    <w:rsid w:val="00466025"/>
    <w:rsid w:val="004674FB"/>
    <w:rsid w:val="0046771B"/>
    <w:rsid w:val="00467CED"/>
    <w:rsid w:val="00467F04"/>
    <w:rsid w:val="00470D10"/>
    <w:rsid w:val="00472776"/>
    <w:rsid w:val="004740DE"/>
    <w:rsid w:val="0047410C"/>
    <w:rsid w:val="00475B53"/>
    <w:rsid w:val="00475C31"/>
    <w:rsid w:val="00475E3B"/>
    <w:rsid w:val="00475E8E"/>
    <w:rsid w:val="00475F75"/>
    <w:rsid w:val="00480FF1"/>
    <w:rsid w:val="00481091"/>
    <w:rsid w:val="004817FA"/>
    <w:rsid w:val="004820EE"/>
    <w:rsid w:val="00483796"/>
    <w:rsid w:val="004853A3"/>
    <w:rsid w:val="00485AF5"/>
    <w:rsid w:val="00486004"/>
    <w:rsid w:val="004903E7"/>
    <w:rsid w:val="00491C59"/>
    <w:rsid w:val="00494DEE"/>
    <w:rsid w:val="00495556"/>
    <w:rsid w:val="00495D39"/>
    <w:rsid w:val="004A0B07"/>
    <w:rsid w:val="004A0D17"/>
    <w:rsid w:val="004A2CC1"/>
    <w:rsid w:val="004A4782"/>
    <w:rsid w:val="004A540B"/>
    <w:rsid w:val="004B0415"/>
    <w:rsid w:val="004B1FB8"/>
    <w:rsid w:val="004B28AC"/>
    <w:rsid w:val="004B2A69"/>
    <w:rsid w:val="004B2DD2"/>
    <w:rsid w:val="004B3413"/>
    <w:rsid w:val="004B5ABA"/>
    <w:rsid w:val="004B5FFC"/>
    <w:rsid w:val="004B709A"/>
    <w:rsid w:val="004B732F"/>
    <w:rsid w:val="004C0647"/>
    <w:rsid w:val="004C0F29"/>
    <w:rsid w:val="004C42E9"/>
    <w:rsid w:val="004C43A1"/>
    <w:rsid w:val="004C5F58"/>
    <w:rsid w:val="004C65BA"/>
    <w:rsid w:val="004D1E6D"/>
    <w:rsid w:val="004D3C22"/>
    <w:rsid w:val="004D4B98"/>
    <w:rsid w:val="004D58EB"/>
    <w:rsid w:val="004E0FDA"/>
    <w:rsid w:val="004E2992"/>
    <w:rsid w:val="004E358B"/>
    <w:rsid w:val="004E4D80"/>
    <w:rsid w:val="004E706E"/>
    <w:rsid w:val="004E7641"/>
    <w:rsid w:val="004F04A0"/>
    <w:rsid w:val="004F0CF9"/>
    <w:rsid w:val="004F0DD7"/>
    <w:rsid w:val="004F17DA"/>
    <w:rsid w:val="004F1ABA"/>
    <w:rsid w:val="004F1E61"/>
    <w:rsid w:val="004F416C"/>
    <w:rsid w:val="004F509F"/>
    <w:rsid w:val="004F6192"/>
    <w:rsid w:val="004F6316"/>
    <w:rsid w:val="004F722E"/>
    <w:rsid w:val="00500129"/>
    <w:rsid w:val="00500E1C"/>
    <w:rsid w:val="0050216C"/>
    <w:rsid w:val="0050281E"/>
    <w:rsid w:val="00504732"/>
    <w:rsid w:val="0050771B"/>
    <w:rsid w:val="00510386"/>
    <w:rsid w:val="00510A77"/>
    <w:rsid w:val="005114D1"/>
    <w:rsid w:val="00512E60"/>
    <w:rsid w:val="0051419B"/>
    <w:rsid w:val="00514955"/>
    <w:rsid w:val="00516B42"/>
    <w:rsid w:val="00520CCD"/>
    <w:rsid w:val="00523B58"/>
    <w:rsid w:val="00523CEA"/>
    <w:rsid w:val="00523DF6"/>
    <w:rsid w:val="00524D65"/>
    <w:rsid w:val="00524E4C"/>
    <w:rsid w:val="00525EE4"/>
    <w:rsid w:val="0052613A"/>
    <w:rsid w:val="0052625C"/>
    <w:rsid w:val="005313AB"/>
    <w:rsid w:val="00532AFC"/>
    <w:rsid w:val="00534627"/>
    <w:rsid w:val="00534715"/>
    <w:rsid w:val="00534E74"/>
    <w:rsid w:val="00536702"/>
    <w:rsid w:val="00536B67"/>
    <w:rsid w:val="005425E8"/>
    <w:rsid w:val="00544662"/>
    <w:rsid w:val="00546212"/>
    <w:rsid w:val="0055036F"/>
    <w:rsid w:val="00550EC0"/>
    <w:rsid w:val="005539E8"/>
    <w:rsid w:val="00553E90"/>
    <w:rsid w:val="0055769F"/>
    <w:rsid w:val="00560003"/>
    <w:rsid w:val="005602D1"/>
    <w:rsid w:val="0056109A"/>
    <w:rsid w:val="00562803"/>
    <w:rsid w:val="0056415B"/>
    <w:rsid w:val="00565104"/>
    <w:rsid w:val="00570250"/>
    <w:rsid w:val="0057117A"/>
    <w:rsid w:val="00571267"/>
    <w:rsid w:val="005716A6"/>
    <w:rsid w:val="00573484"/>
    <w:rsid w:val="00575E7A"/>
    <w:rsid w:val="00580E7F"/>
    <w:rsid w:val="0058157A"/>
    <w:rsid w:val="005818AC"/>
    <w:rsid w:val="0058262A"/>
    <w:rsid w:val="0058435A"/>
    <w:rsid w:val="00584B6D"/>
    <w:rsid w:val="0059092B"/>
    <w:rsid w:val="00591D9D"/>
    <w:rsid w:val="005924A3"/>
    <w:rsid w:val="00592878"/>
    <w:rsid w:val="00592C5D"/>
    <w:rsid w:val="00593094"/>
    <w:rsid w:val="00593C81"/>
    <w:rsid w:val="00594902"/>
    <w:rsid w:val="00594FAF"/>
    <w:rsid w:val="00596B1E"/>
    <w:rsid w:val="005A1494"/>
    <w:rsid w:val="005A153B"/>
    <w:rsid w:val="005A1DB6"/>
    <w:rsid w:val="005A29FF"/>
    <w:rsid w:val="005A2D16"/>
    <w:rsid w:val="005A37B4"/>
    <w:rsid w:val="005A6269"/>
    <w:rsid w:val="005A7A87"/>
    <w:rsid w:val="005B0F4D"/>
    <w:rsid w:val="005B1CC0"/>
    <w:rsid w:val="005B3B48"/>
    <w:rsid w:val="005B5125"/>
    <w:rsid w:val="005B6153"/>
    <w:rsid w:val="005B7265"/>
    <w:rsid w:val="005C068F"/>
    <w:rsid w:val="005C0C7B"/>
    <w:rsid w:val="005C1A4D"/>
    <w:rsid w:val="005C1DF4"/>
    <w:rsid w:val="005C6AB2"/>
    <w:rsid w:val="005C7462"/>
    <w:rsid w:val="005D1D0C"/>
    <w:rsid w:val="005D2148"/>
    <w:rsid w:val="005D2415"/>
    <w:rsid w:val="005D2663"/>
    <w:rsid w:val="005D3837"/>
    <w:rsid w:val="005E0832"/>
    <w:rsid w:val="005E43A9"/>
    <w:rsid w:val="005E4730"/>
    <w:rsid w:val="005E5A90"/>
    <w:rsid w:val="005E603D"/>
    <w:rsid w:val="005E6F0F"/>
    <w:rsid w:val="005E736A"/>
    <w:rsid w:val="005E747E"/>
    <w:rsid w:val="005E7643"/>
    <w:rsid w:val="005F071C"/>
    <w:rsid w:val="005F0B09"/>
    <w:rsid w:val="005F0CB3"/>
    <w:rsid w:val="005F13B8"/>
    <w:rsid w:val="005F18C6"/>
    <w:rsid w:val="005F2558"/>
    <w:rsid w:val="005F3326"/>
    <w:rsid w:val="005F4CD8"/>
    <w:rsid w:val="005F4E49"/>
    <w:rsid w:val="005F5FD8"/>
    <w:rsid w:val="005F75D8"/>
    <w:rsid w:val="005F7C75"/>
    <w:rsid w:val="00600E5A"/>
    <w:rsid w:val="00602464"/>
    <w:rsid w:val="00602BD9"/>
    <w:rsid w:val="006038FC"/>
    <w:rsid w:val="0060431B"/>
    <w:rsid w:val="006045B1"/>
    <w:rsid w:val="00604ACE"/>
    <w:rsid w:val="00606D73"/>
    <w:rsid w:val="00607E93"/>
    <w:rsid w:val="006125B7"/>
    <w:rsid w:val="006134C2"/>
    <w:rsid w:val="0061496D"/>
    <w:rsid w:val="00614EDA"/>
    <w:rsid w:val="00616738"/>
    <w:rsid w:val="006168F8"/>
    <w:rsid w:val="00616F3B"/>
    <w:rsid w:val="00617842"/>
    <w:rsid w:val="00620551"/>
    <w:rsid w:val="006207A8"/>
    <w:rsid w:val="00621073"/>
    <w:rsid w:val="006216BD"/>
    <w:rsid w:val="00622F20"/>
    <w:rsid w:val="00623A93"/>
    <w:rsid w:val="00623C81"/>
    <w:rsid w:val="0062429B"/>
    <w:rsid w:val="00625D17"/>
    <w:rsid w:val="0062641D"/>
    <w:rsid w:val="0062781C"/>
    <w:rsid w:val="00630855"/>
    <w:rsid w:val="0063109C"/>
    <w:rsid w:val="00631A08"/>
    <w:rsid w:val="00634E01"/>
    <w:rsid w:val="0063612A"/>
    <w:rsid w:val="00636874"/>
    <w:rsid w:val="00636890"/>
    <w:rsid w:val="006426AA"/>
    <w:rsid w:val="00644326"/>
    <w:rsid w:val="00644609"/>
    <w:rsid w:val="0064480A"/>
    <w:rsid w:val="0064711C"/>
    <w:rsid w:val="00650C03"/>
    <w:rsid w:val="00653CD2"/>
    <w:rsid w:val="006552DA"/>
    <w:rsid w:val="00656848"/>
    <w:rsid w:val="00656ED3"/>
    <w:rsid w:val="00657392"/>
    <w:rsid w:val="0066060D"/>
    <w:rsid w:val="00662723"/>
    <w:rsid w:val="0066402A"/>
    <w:rsid w:val="00664BE5"/>
    <w:rsid w:val="0066642F"/>
    <w:rsid w:val="0066648B"/>
    <w:rsid w:val="00666C0A"/>
    <w:rsid w:val="0066739E"/>
    <w:rsid w:val="00673A2B"/>
    <w:rsid w:val="00675FD7"/>
    <w:rsid w:val="00676339"/>
    <w:rsid w:val="00676606"/>
    <w:rsid w:val="00676DA5"/>
    <w:rsid w:val="00680883"/>
    <w:rsid w:val="00683D62"/>
    <w:rsid w:val="00684DAA"/>
    <w:rsid w:val="006858D7"/>
    <w:rsid w:val="00685BE0"/>
    <w:rsid w:val="006862BC"/>
    <w:rsid w:val="00687D1A"/>
    <w:rsid w:val="006913D2"/>
    <w:rsid w:val="006925A8"/>
    <w:rsid w:val="006929D8"/>
    <w:rsid w:val="00692D0B"/>
    <w:rsid w:val="00693057"/>
    <w:rsid w:val="00693FEC"/>
    <w:rsid w:val="006947BA"/>
    <w:rsid w:val="00694EF8"/>
    <w:rsid w:val="00695A01"/>
    <w:rsid w:val="00696FEF"/>
    <w:rsid w:val="006A0E01"/>
    <w:rsid w:val="006A1558"/>
    <w:rsid w:val="006A1C1B"/>
    <w:rsid w:val="006A5B2F"/>
    <w:rsid w:val="006A71F5"/>
    <w:rsid w:val="006B04B0"/>
    <w:rsid w:val="006B0F23"/>
    <w:rsid w:val="006B131C"/>
    <w:rsid w:val="006B1A2B"/>
    <w:rsid w:val="006B1E33"/>
    <w:rsid w:val="006B1EB5"/>
    <w:rsid w:val="006B2CCC"/>
    <w:rsid w:val="006B3A97"/>
    <w:rsid w:val="006B4A0E"/>
    <w:rsid w:val="006C01C3"/>
    <w:rsid w:val="006C0531"/>
    <w:rsid w:val="006C4AF5"/>
    <w:rsid w:val="006C7E43"/>
    <w:rsid w:val="006D1A10"/>
    <w:rsid w:val="006D396D"/>
    <w:rsid w:val="006D3BC7"/>
    <w:rsid w:val="006D40EC"/>
    <w:rsid w:val="006D5BDA"/>
    <w:rsid w:val="006D6258"/>
    <w:rsid w:val="006D63EB"/>
    <w:rsid w:val="006D6924"/>
    <w:rsid w:val="006D701D"/>
    <w:rsid w:val="006E015E"/>
    <w:rsid w:val="006E0404"/>
    <w:rsid w:val="006E151E"/>
    <w:rsid w:val="006E3523"/>
    <w:rsid w:val="006E4AE7"/>
    <w:rsid w:val="006E64F9"/>
    <w:rsid w:val="006E67AE"/>
    <w:rsid w:val="006F1B19"/>
    <w:rsid w:val="006F36A3"/>
    <w:rsid w:val="006F4EEC"/>
    <w:rsid w:val="006F5732"/>
    <w:rsid w:val="006F75C0"/>
    <w:rsid w:val="006F79A9"/>
    <w:rsid w:val="00701E9D"/>
    <w:rsid w:val="00705016"/>
    <w:rsid w:val="007060E0"/>
    <w:rsid w:val="00707380"/>
    <w:rsid w:val="007075B9"/>
    <w:rsid w:val="00707AF4"/>
    <w:rsid w:val="00710854"/>
    <w:rsid w:val="007110A4"/>
    <w:rsid w:val="007119A8"/>
    <w:rsid w:val="00712A3C"/>
    <w:rsid w:val="007137BB"/>
    <w:rsid w:val="00713E43"/>
    <w:rsid w:val="00714528"/>
    <w:rsid w:val="00715301"/>
    <w:rsid w:val="007158E8"/>
    <w:rsid w:val="00715B66"/>
    <w:rsid w:val="00717A11"/>
    <w:rsid w:val="00720242"/>
    <w:rsid w:val="00720715"/>
    <w:rsid w:val="00722D29"/>
    <w:rsid w:val="0072461D"/>
    <w:rsid w:val="00727568"/>
    <w:rsid w:val="00727BAB"/>
    <w:rsid w:val="00732220"/>
    <w:rsid w:val="00732543"/>
    <w:rsid w:val="00732A63"/>
    <w:rsid w:val="007333B7"/>
    <w:rsid w:val="00734055"/>
    <w:rsid w:val="0073492F"/>
    <w:rsid w:val="007429F4"/>
    <w:rsid w:val="00743C30"/>
    <w:rsid w:val="00743ECC"/>
    <w:rsid w:val="00744D42"/>
    <w:rsid w:val="00744F84"/>
    <w:rsid w:val="007453F9"/>
    <w:rsid w:val="007520E8"/>
    <w:rsid w:val="00752CCB"/>
    <w:rsid w:val="00752DAD"/>
    <w:rsid w:val="007537AD"/>
    <w:rsid w:val="007539CB"/>
    <w:rsid w:val="00753FA3"/>
    <w:rsid w:val="00754AD2"/>
    <w:rsid w:val="00754BFC"/>
    <w:rsid w:val="00754EC5"/>
    <w:rsid w:val="00757EE6"/>
    <w:rsid w:val="007603B5"/>
    <w:rsid w:val="007642C1"/>
    <w:rsid w:val="0076457B"/>
    <w:rsid w:val="00764DB3"/>
    <w:rsid w:val="007652AE"/>
    <w:rsid w:val="00765CCB"/>
    <w:rsid w:val="00766CD0"/>
    <w:rsid w:val="00767072"/>
    <w:rsid w:val="007676FA"/>
    <w:rsid w:val="007725C2"/>
    <w:rsid w:val="00774256"/>
    <w:rsid w:val="00774520"/>
    <w:rsid w:val="007756DC"/>
    <w:rsid w:val="007777F3"/>
    <w:rsid w:val="007809EB"/>
    <w:rsid w:val="007820C2"/>
    <w:rsid w:val="00782EE5"/>
    <w:rsid w:val="0078571C"/>
    <w:rsid w:val="00786574"/>
    <w:rsid w:val="00790511"/>
    <w:rsid w:val="00791431"/>
    <w:rsid w:val="00791EAF"/>
    <w:rsid w:val="00793359"/>
    <w:rsid w:val="0079386B"/>
    <w:rsid w:val="007942F0"/>
    <w:rsid w:val="0079458C"/>
    <w:rsid w:val="00795938"/>
    <w:rsid w:val="0079748F"/>
    <w:rsid w:val="007A0CE1"/>
    <w:rsid w:val="007A14BB"/>
    <w:rsid w:val="007A2332"/>
    <w:rsid w:val="007A3568"/>
    <w:rsid w:val="007A3C5B"/>
    <w:rsid w:val="007A4121"/>
    <w:rsid w:val="007A44E4"/>
    <w:rsid w:val="007A528C"/>
    <w:rsid w:val="007A6632"/>
    <w:rsid w:val="007A770D"/>
    <w:rsid w:val="007B149D"/>
    <w:rsid w:val="007B2D21"/>
    <w:rsid w:val="007B4274"/>
    <w:rsid w:val="007B4494"/>
    <w:rsid w:val="007B5561"/>
    <w:rsid w:val="007C1468"/>
    <w:rsid w:val="007C3CF7"/>
    <w:rsid w:val="007C4316"/>
    <w:rsid w:val="007C450B"/>
    <w:rsid w:val="007C4D10"/>
    <w:rsid w:val="007C5990"/>
    <w:rsid w:val="007C60F2"/>
    <w:rsid w:val="007C6E02"/>
    <w:rsid w:val="007D139F"/>
    <w:rsid w:val="007D3013"/>
    <w:rsid w:val="007D3ACA"/>
    <w:rsid w:val="007D51B0"/>
    <w:rsid w:val="007D5A4E"/>
    <w:rsid w:val="007D5D12"/>
    <w:rsid w:val="007D7E30"/>
    <w:rsid w:val="007E0E6C"/>
    <w:rsid w:val="007E1AD5"/>
    <w:rsid w:val="007E2CA7"/>
    <w:rsid w:val="007E4DD9"/>
    <w:rsid w:val="007E5578"/>
    <w:rsid w:val="007E5C08"/>
    <w:rsid w:val="007E6F83"/>
    <w:rsid w:val="007E7849"/>
    <w:rsid w:val="007F0CB8"/>
    <w:rsid w:val="007F1D5B"/>
    <w:rsid w:val="007F2002"/>
    <w:rsid w:val="007F460F"/>
    <w:rsid w:val="007F5CE1"/>
    <w:rsid w:val="007F6B4C"/>
    <w:rsid w:val="007F6DF4"/>
    <w:rsid w:val="007F7BD7"/>
    <w:rsid w:val="00801CB5"/>
    <w:rsid w:val="00804292"/>
    <w:rsid w:val="008046D5"/>
    <w:rsid w:val="00810065"/>
    <w:rsid w:val="0081099E"/>
    <w:rsid w:val="00811672"/>
    <w:rsid w:val="00812C9C"/>
    <w:rsid w:val="00813821"/>
    <w:rsid w:val="00813A29"/>
    <w:rsid w:val="00814442"/>
    <w:rsid w:val="00816272"/>
    <w:rsid w:val="0081675C"/>
    <w:rsid w:val="00816B0F"/>
    <w:rsid w:val="00816BDC"/>
    <w:rsid w:val="00816D62"/>
    <w:rsid w:val="00820579"/>
    <w:rsid w:val="0082070A"/>
    <w:rsid w:val="008216FD"/>
    <w:rsid w:val="00822940"/>
    <w:rsid w:val="00823530"/>
    <w:rsid w:val="008237E7"/>
    <w:rsid w:val="008244F0"/>
    <w:rsid w:val="0082456D"/>
    <w:rsid w:val="00824CBD"/>
    <w:rsid w:val="00824FA8"/>
    <w:rsid w:val="0082504E"/>
    <w:rsid w:val="008253AE"/>
    <w:rsid w:val="008260ED"/>
    <w:rsid w:val="0083112D"/>
    <w:rsid w:val="00831140"/>
    <w:rsid w:val="008343DD"/>
    <w:rsid w:val="00834671"/>
    <w:rsid w:val="008354EF"/>
    <w:rsid w:val="00835D6A"/>
    <w:rsid w:val="00840E38"/>
    <w:rsid w:val="008415AF"/>
    <w:rsid w:val="00841D1A"/>
    <w:rsid w:val="0084207C"/>
    <w:rsid w:val="00845B91"/>
    <w:rsid w:val="00846EF7"/>
    <w:rsid w:val="00847F98"/>
    <w:rsid w:val="00851EC7"/>
    <w:rsid w:val="0085401F"/>
    <w:rsid w:val="00855AE5"/>
    <w:rsid w:val="00856F15"/>
    <w:rsid w:val="00857F66"/>
    <w:rsid w:val="00860E3A"/>
    <w:rsid w:val="00864060"/>
    <w:rsid w:val="0086677D"/>
    <w:rsid w:val="00866CEC"/>
    <w:rsid w:val="00867482"/>
    <w:rsid w:val="00867F32"/>
    <w:rsid w:val="00871E5E"/>
    <w:rsid w:val="0087379D"/>
    <w:rsid w:val="00873FDC"/>
    <w:rsid w:val="0087435A"/>
    <w:rsid w:val="00874F24"/>
    <w:rsid w:val="00875B0D"/>
    <w:rsid w:val="00875E2C"/>
    <w:rsid w:val="0087656B"/>
    <w:rsid w:val="008773CD"/>
    <w:rsid w:val="00877EC2"/>
    <w:rsid w:val="00880C96"/>
    <w:rsid w:val="00883817"/>
    <w:rsid w:val="008846B1"/>
    <w:rsid w:val="008846EF"/>
    <w:rsid w:val="00884887"/>
    <w:rsid w:val="00884B9E"/>
    <w:rsid w:val="00886FDE"/>
    <w:rsid w:val="00887BD7"/>
    <w:rsid w:val="00890880"/>
    <w:rsid w:val="008947F5"/>
    <w:rsid w:val="0089574F"/>
    <w:rsid w:val="00897D5E"/>
    <w:rsid w:val="008A1DD1"/>
    <w:rsid w:val="008A2E0D"/>
    <w:rsid w:val="008A392C"/>
    <w:rsid w:val="008A3C63"/>
    <w:rsid w:val="008B0C83"/>
    <w:rsid w:val="008B3496"/>
    <w:rsid w:val="008B5246"/>
    <w:rsid w:val="008B5B6D"/>
    <w:rsid w:val="008B5DD4"/>
    <w:rsid w:val="008B6CB2"/>
    <w:rsid w:val="008B6EAD"/>
    <w:rsid w:val="008B7872"/>
    <w:rsid w:val="008B792B"/>
    <w:rsid w:val="008C102B"/>
    <w:rsid w:val="008C1169"/>
    <w:rsid w:val="008C1617"/>
    <w:rsid w:val="008C25D7"/>
    <w:rsid w:val="008C2F7E"/>
    <w:rsid w:val="008C3C51"/>
    <w:rsid w:val="008C42DB"/>
    <w:rsid w:val="008C63AA"/>
    <w:rsid w:val="008C64CC"/>
    <w:rsid w:val="008D0D09"/>
    <w:rsid w:val="008D2064"/>
    <w:rsid w:val="008D29E2"/>
    <w:rsid w:val="008D3398"/>
    <w:rsid w:val="008D3CDB"/>
    <w:rsid w:val="008D3F03"/>
    <w:rsid w:val="008D518D"/>
    <w:rsid w:val="008D5E67"/>
    <w:rsid w:val="008D76EA"/>
    <w:rsid w:val="008D7740"/>
    <w:rsid w:val="008E0650"/>
    <w:rsid w:val="008E08FE"/>
    <w:rsid w:val="008E0A2B"/>
    <w:rsid w:val="008E3319"/>
    <w:rsid w:val="008E356B"/>
    <w:rsid w:val="008E3E9A"/>
    <w:rsid w:val="008E6064"/>
    <w:rsid w:val="008F095B"/>
    <w:rsid w:val="008F09C1"/>
    <w:rsid w:val="008F15FE"/>
    <w:rsid w:val="008F16CC"/>
    <w:rsid w:val="008F1CBB"/>
    <w:rsid w:val="008F1D3C"/>
    <w:rsid w:val="008F230D"/>
    <w:rsid w:val="008F449B"/>
    <w:rsid w:val="008F518A"/>
    <w:rsid w:val="008F51E3"/>
    <w:rsid w:val="008F6728"/>
    <w:rsid w:val="008F71D9"/>
    <w:rsid w:val="009006DD"/>
    <w:rsid w:val="009006E9"/>
    <w:rsid w:val="00901368"/>
    <w:rsid w:val="00902577"/>
    <w:rsid w:val="00902A9F"/>
    <w:rsid w:val="0090305A"/>
    <w:rsid w:val="009033D9"/>
    <w:rsid w:val="0090349C"/>
    <w:rsid w:val="00903C0C"/>
    <w:rsid w:val="009060BC"/>
    <w:rsid w:val="00906F3C"/>
    <w:rsid w:val="009071E9"/>
    <w:rsid w:val="00907F27"/>
    <w:rsid w:val="00911D81"/>
    <w:rsid w:val="00914581"/>
    <w:rsid w:val="0091590E"/>
    <w:rsid w:val="0091767C"/>
    <w:rsid w:val="00920152"/>
    <w:rsid w:val="0092040D"/>
    <w:rsid w:val="0092217C"/>
    <w:rsid w:val="00927779"/>
    <w:rsid w:val="00930393"/>
    <w:rsid w:val="00931C42"/>
    <w:rsid w:val="00932623"/>
    <w:rsid w:val="009349D7"/>
    <w:rsid w:val="00934AA0"/>
    <w:rsid w:val="00935E05"/>
    <w:rsid w:val="00936B4F"/>
    <w:rsid w:val="0093719F"/>
    <w:rsid w:val="00940C4B"/>
    <w:rsid w:val="00940D6F"/>
    <w:rsid w:val="00942C1D"/>
    <w:rsid w:val="00943AA5"/>
    <w:rsid w:val="0094740E"/>
    <w:rsid w:val="00952303"/>
    <w:rsid w:val="00953F83"/>
    <w:rsid w:val="00956071"/>
    <w:rsid w:val="00956691"/>
    <w:rsid w:val="0095712A"/>
    <w:rsid w:val="0095769D"/>
    <w:rsid w:val="0096066C"/>
    <w:rsid w:val="009621C8"/>
    <w:rsid w:val="0096397B"/>
    <w:rsid w:val="009653AE"/>
    <w:rsid w:val="00966744"/>
    <w:rsid w:val="0097041E"/>
    <w:rsid w:val="0097268B"/>
    <w:rsid w:val="00972CFB"/>
    <w:rsid w:val="00972E43"/>
    <w:rsid w:val="0097314F"/>
    <w:rsid w:val="0097694C"/>
    <w:rsid w:val="0097707E"/>
    <w:rsid w:val="0098330A"/>
    <w:rsid w:val="009839C4"/>
    <w:rsid w:val="0098512A"/>
    <w:rsid w:val="00985C5E"/>
    <w:rsid w:val="00986B15"/>
    <w:rsid w:val="009921BE"/>
    <w:rsid w:val="00993374"/>
    <w:rsid w:val="009944CA"/>
    <w:rsid w:val="009946DC"/>
    <w:rsid w:val="009946FC"/>
    <w:rsid w:val="0099597D"/>
    <w:rsid w:val="009A1488"/>
    <w:rsid w:val="009A3299"/>
    <w:rsid w:val="009A37A9"/>
    <w:rsid w:val="009A3CF5"/>
    <w:rsid w:val="009A4865"/>
    <w:rsid w:val="009A57B6"/>
    <w:rsid w:val="009A669F"/>
    <w:rsid w:val="009A71BB"/>
    <w:rsid w:val="009B0DE3"/>
    <w:rsid w:val="009B4E2D"/>
    <w:rsid w:val="009B5943"/>
    <w:rsid w:val="009B7462"/>
    <w:rsid w:val="009C03BE"/>
    <w:rsid w:val="009C06E1"/>
    <w:rsid w:val="009C0CD4"/>
    <w:rsid w:val="009C191D"/>
    <w:rsid w:val="009C1E52"/>
    <w:rsid w:val="009C2855"/>
    <w:rsid w:val="009C44AC"/>
    <w:rsid w:val="009C4699"/>
    <w:rsid w:val="009C4F9E"/>
    <w:rsid w:val="009D2656"/>
    <w:rsid w:val="009D28C8"/>
    <w:rsid w:val="009D346D"/>
    <w:rsid w:val="009D3DFD"/>
    <w:rsid w:val="009D466C"/>
    <w:rsid w:val="009D6073"/>
    <w:rsid w:val="009D651E"/>
    <w:rsid w:val="009D6A39"/>
    <w:rsid w:val="009D7CB7"/>
    <w:rsid w:val="009D7D46"/>
    <w:rsid w:val="009E0D08"/>
    <w:rsid w:val="009E3067"/>
    <w:rsid w:val="009E3A19"/>
    <w:rsid w:val="009E420F"/>
    <w:rsid w:val="009E5C36"/>
    <w:rsid w:val="009E5E07"/>
    <w:rsid w:val="009E66E9"/>
    <w:rsid w:val="009F0FD8"/>
    <w:rsid w:val="009F1E41"/>
    <w:rsid w:val="009F1E9E"/>
    <w:rsid w:val="009F2653"/>
    <w:rsid w:val="009F32BD"/>
    <w:rsid w:val="009F33F7"/>
    <w:rsid w:val="009F3ED4"/>
    <w:rsid w:val="009F63C7"/>
    <w:rsid w:val="009F7C35"/>
    <w:rsid w:val="009F7E47"/>
    <w:rsid w:val="00A0064E"/>
    <w:rsid w:val="00A00E24"/>
    <w:rsid w:val="00A0200E"/>
    <w:rsid w:val="00A0358A"/>
    <w:rsid w:val="00A0415E"/>
    <w:rsid w:val="00A049CF"/>
    <w:rsid w:val="00A053EE"/>
    <w:rsid w:val="00A06B14"/>
    <w:rsid w:val="00A07A56"/>
    <w:rsid w:val="00A102E9"/>
    <w:rsid w:val="00A11132"/>
    <w:rsid w:val="00A13147"/>
    <w:rsid w:val="00A136F3"/>
    <w:rsid w:val="00A15212"/>
    <w:rsid w:val="00A16783"/>
    <w:rsid w:val="00A23104"/>
    <w:rsid w:val="00A24248"/>
    <w:rsid w:val="00A24BBB"/>
    <w:rsid w:val="00A25466"/>
    <w:rsid w:val="00A26222"/>
    <w:rsid w:val="00A26AEE"/>
    <w:rsid w:val="00A30B13"/>
    <w:rsid w:val="00A3160E"/>
    <w:rsid w:val="00A335AD"/>
    <w:rsid w:val="00A35AC8"/>
    <w:rsid w:val="00A3633A"/>
    <w:rsid w:val="00A372F2"/>
    <w:rsid w:val="00A37426"/>
    <w:rsid w:val="00A42774"/>
    <w:rsid w:val="00A43616"/>
    <w:rsid w:val="00A43A05"/>
    <w:rsid w:val="00A451F9"/>
    <w:rsid w:val="00A45CFA"/>
    <w:rsid w:val="00A45F19"/>
    <w:rsid w:val="00A46230"/>
    <w:rsid w:val="00A46D0D"/>
    <w:rsid w:val="00A471C4"/>
    <w:rsid w:val="00A540D5"/>
    <w:rsid w:val="00A5564F"/>
    <w:rsid w:val="00A56C0D"/>
    <w:rsid w:val="00A576B9"/>
    <w:rsid w:val="00A57EF4"/>
    <w:rsid w:val="00A61A25"/>
    <w:rsid w:val="00A61BB3"/>
    <w:rsid w:val="00A624CD"/>
    <w:rsid w:val="00A62859"/>
    <w:rsid w:val="00A645E8"/>
    <w:rsid w:val="00A64BC9"/>
    <w:rsid w:val="00A65749"/>
    <w:rsid w:val="00A660BC"/>
    <w:rsid w:val="00A702F1"/>
    <w:rsid w:val="00A70587"/>
    <w:rsid w:val="00A71E41"/>
    <w:rsid w:val="00A72C14"/>
    <w:rsid w:val="00A72F0E"/>
    <w:rsid w:val="00A7400B"/>
    <w:rsid w:val="00A74CEE"/>
    <w:rsid w:val="00A753F7"/>
    <w:rsid w:val="00A831A1"/>
    <w:rsid w:val="00A849B1"/>
    <w:rsid w:val="00A84AE5"/>
    <w:rsid w:val="00A84EC2"/>
    <w:rsid w:val="00A85AC4"/>
    <w:rsid w:val="00A86245"/>
    <w:rsid w:val="00A87D3D"/>
    <w:rsid w:val="00A9152C"/>
    <w:rsid w:val="00A916BA"/>
    <w:rsid w:val="00A916CC"/>
    <w:rsid w:val="00A9392B"/>
    <w:rsid w:val="00A93997"/>
    <w:rsid w:val="00A947AF"/>
    <w:rsid w:val="00A94969"/>
    <w:rsid w:val="00A95A9A"/>
    <w:rsid w:val="00A97530"/>
    <w:rsid w:val="00A97690"/>
    <w:rsid w:val="00A97C01"/>
    <w:rsid w:val="00AA1A61"/>
    <w:rsid w:val="00AA2726"/>
    <w:rsid w:val="00AA2B28"/>
    <w:rsid w:val="00AA3681"/>
    <w:rsid w:val="00AA4C87"/>
    <w:rsid w:val="00AA4D2C"/>
    <w:rsid w:val="00AA4F94"/>
    <w:rsid w:val="00AA5FC8"/>
    <w:rsid w:val="00AB04A2"/>
    <w:rsid w:val="00AB0962"/>
    <w:rsid w:val="00AB0B70"/>
    <w:rsid w:val="00AB5713"/>
    <w:rsid w:val="00AB6998"/>
    <w:rsid w:val="00AB6EB1"/>
    <w:rsid w:val="00AB71E6"/>
    <w:rsid w:val="00AC296C"/>
    <w:rsid w:val="00AC3700"/>
    <w:rsid w:val="00AC436F"/>
    <w:rsid w:val="00AC5BE5"/>
    <w:rsid w:val="00AC6C01"/>
    <w:rsid w:val="00AD04DE"/>
    <w:rsid w:val="00AD17BA"/>
    <w:rsid w:val="00AD1AAE"/>
    <w:rsid w:val="00AD42B6"/>
    <w:rsid w:val="00AD43FF"/>
    <w:rsid w:val="00AD6BFE"/>
    <w:rsid w:val="00AD6D04"/>
    <w:rsid w:val="00AD79BF"/>
    <w:rsid w:val="00AE03D5"/>
    <w:rsid w:val="00AE0D90"/>
    <w:rsid w:val="00AE2DCA"/>
    <w:rsid w:val="00AE3AC2"/>
    <w:rsid w:val="00AE577D"/>
    <w:rsid w:val="00AE652F"/>
    <w:rsid w:val="00AE7136"/>
    <w:rsid w:val="00AF1AD4"/>
    <w:rsid w:val="00AF6E06"/>
    <w:rsid w:val="00AF756E"/>
    <w:rsid w:val="00B009C7"/>
    <w:rsid w:val="00B0196C"/>
    <w:rsid w:val="00B0261F"/>
    <w:rsid w:val="00B04465"/>
    <w:rsid w:val="00B04CC8"/>
    <w:rsid w:val="00B0515B"/>
    <w:rsid w:val="00B0578B"/>
    <w:rsid w:val="00B0699B"/>
    <w:rsid w:val="00B0769C"/>
    <w:rsid w:val="00B07FDC"/>
    <w:rsid w:val="00B105C1"/>
    <w:rsid w:val="00B1063C"/>
    <w:rsid w:val="00B127CF"/>
    <w:rsid w:val="00B12E0B"/>
    <w:rsid w:val="00B138C8"/>
    <w:rsid w:val="00B16C15"/>
    <w:rsid w:val="00B17497"/>
    <w:rsid w:val="00B17879"/>
    <w:rsid w:val="00B21F69"/>
    <w:rsid w:val="00B221B7"/>
    <w:rsid w:val="00B231D9"/>
    <w:rsid w:val="00B233B0"/>
    <w:rsid w:val="00B30E55"/>
    <w:rsid w:val="00B32552"/>
    <w:rsid w:val="00B33B1F"/>
    <w:rsid w:val="00B33B7B"/>
    <w:rsid w:val="00B367D8"/>
    <w:rsid w:val="00B368DB"/>
    <w:rsid w:val="00B41C0A"/>
    <w:rsid w:val="00B4300F"/>
    <w:rsid w:val="00B43886"/>
    <w:rsid w:val="00B43A71"/>
    <w:rsid w:val="00B44DDD"/>
    <w:rsid w:val="00B458BD"/>
    <w:rsid w:val="00B45A73"/>
    <w:rsid w:val="00B46085"/>
    <w:rsid w:val="00B46116"/>
    <w:rsid w:val="00B46CA5"/>
    <w:rsid w:val="00B50A6D"/>
    <w:rsid w:val="00B52347"/>
    <w:rsid w:val="00B53FB3"/>
    <w:rsid w:val="00B53FE5"/>
    <w:rsid w:val="00B55CF5"/>
    <w:rsid w:val="00B57345"/>
    <w:rsid w:val="00B5791D"/>
    <w:rsid w:val="00B57E87"/>
    <w:rsid w:val="00B60124"/>
    <w:rsid w:val="00B60158"/>
    <w:rsid w:val="00B6169A"/>
    <w:rsid w:val="00B6206B"/>
    <w:rsid w:val="00B65BB6"/>
    <w:rsid w:val="00B66362"/>
    <w:rsid w:val="00B67916"/>
    <w:rsid w:val="00B67E17"/>
    <w:rsid w:val="00B704AF"/>
    <w:rsid w:val="00B714B0"/>
    <w:rsid w:val="00B718FF"/>
    <w:rsid w:val="00B73754"/>
    <w:rsid w:val="00B74465"/>
    <w:rsid w:val="00B749E3"/>
    <w:rsid w:val="00B7602F"/>
    <w:rsid w:val="00B80721"/>
    <w:rsid w:val="00B80E84"/>
    <w:rsid w:val="00B81922"/>
    <w:rsid w:val="00B8221B"/>
    <w:rsid w:val="00B82B0E"/>
    <w:rsid w:val="00B82F26"/>
    <w:rsid w:val="00B853F0"/>
    <w:rsid w:val="00B85F25"/>
    <w:rsid w:val="00B861D2"/>
    <w:rsid w:val="00B86980"/>
    <w:rsid w:val="00B90959"/>
    <w:rsid w:val="00B912C8"/>
    <w:rsid w:val="00B92934"/>
    <w:rsid w:val="00B92EBB"/>
    <w:rsid w:val="00B939F2"/>
    <w:rsid w:val="00B943CD"/>
    <w:rsid w:val="00B97505"/>
    <w:rsid w:val="00BA3BCC"/>
    <w:rsid w:val="00BA6C74"/>
    <w:rsid w:val="00BB17D8"/>
    <w:rsid w:val="00BB2FC9"/>
    <w:rsid w:val="00BB3B1C"/>
    <w:rsid w:val="00BB4D90"/>
    <w:rsid w:val="00BB6203"/>
    <w:rsid w:val="00BB6DE2"/>
    <w:rsid w:val="00BC1854"/>
    <w:rsid w:val="00BC25C8"/>
    <w:rsid w:val="00BC2D9B"/>
    <w:rsid w:val="00BC3354"/>
    <w:rsid w:val="00BC36C4"/>
    <w:rsid w:val="00BC3ECB"/>
    <w:rsid w:val="00BC5D88"/>
    <w:rsid w:val="00BC708F"/>
    <w:rsid w:val="00BC783E"/>
    <w:rsid w:val="00BD1435"/>
    <w:rsid w:val="00BD4447"/>
    <w:rsid w:val="00BD4E81"/>
    <w:rsid w:val="00BD5FCF"/>
    <w:rsid w:val="00BE6C91"/>
    <w:rsid w:val="00BF0D57"/>
    <w:rsid w:val="00BF0E74"/>
    <w:rsid w:val="00BF2619"/>
    <w:rsid w:val="00BF360E"/>
    <w:rsid w:val="00BF39D1"/>
    <w:rsid w:val="00BF3AD3"/>
    <w:rsid w:val="00BF4C5A"/>
    <w:rsid w:val="00BF529B"/>
    <w:rsid w:val="00BF57BA"/>
    <w:rsid w:val="00BF6739"/>
    <w:rsid w:val="00BF7549"/>
    <w:rsid w:val="00C00019"/>
    <w:rsid w:val="00C00079"/>
    <w:rsid w:val="00C0134C"/>
    <w:rsid w:val="00C03526"/>
    <w:rsid w:val="00C06AB1"/>
    <w:rsid w:val="00C06F2E"/>
    <w:rsid w:val="00C0711F"/>
    <w:rsid w:val="00C10279"/>
    <w:rsid w:val="00C1092F"/>
    <w:rsid w:val="00C11DEA"/>
    <w:rsid w:val="00C11E4A"/>
    <w:rsid w:val="00C1248D"/>
    <w:rsid w:val="00C12683"/>
    <w:rsid w:val="00C130C7"/>
    <w:rsid w:val="00C137B6"/>
    <w:rsid w:val="00C14813"/>
    <w:rsid w:val="00C15C9F"/>
    <w:rsid w:val="00C16DA7"/>
    <w:rsid w:val="00C17DAC"/>
    <w:rsid w:val="00C20323"/>
    <w:rsid w:val="00C20C30"/>
    <w:rsid w:val="00C23C7D"/>
    <w:rsid w:val="00C242C5"/>
    <w:rsid w:val="00C27171"/>
    <w:rsid w:val="00C31428"/>
    <w:rsid w:val="00C32261"/>
    <w:rsid w:val="00C323BA"/>
    <w:rsid w:val="00C32B17"/>
    <w:rsid w:val="00C34FF0"/>
    <w:rsid w:val="00C35DC6"/>
    <w:rsid w:val="00C36166"/>
    <w:rsid w:val="00C36A1A"/>
    <w:rsid w:val="00C3798D"/>
    <w:rsid w:val="00C45FF3"/>
    <w:rsid w:val="00C461CB"/>
    <w:rsid w:val="00C46641"/>
    <w:rsid w:val="00C50C30"/>
    <w:rsid w:val="00C5335C"/>
    <w:rsid w:val="00C61631"/>
    <w:rsid w:val="00C624F6"/>
    <w:rsid w:val="00C629BC"/>
    <w:rsid w:val="00C633DB"/>
    <w:rsid w:val="00C65181"/>
    <w:rsid w:val="00C66387"/>
    <w:rsid w:val="00C7073F"/>
    <w:rsid w:val="00C72376"/>
    <w:rsid w:val="00C72870"/>
    <w:rsid w:val="00C736B6"/>
    <w:rsid w:val="00C7396F"/>
    <w:rsid w:val="00C74D2B"/>
    <w:rsid w:val="00C75905"/>
    <w:rsid w:val="00C760E3"/>
    <w:rsid w:val="00C7707E"/>
    <w:rsid w:val="00C773A3"/>
    <w:rsid w:val="00C7762C"/>
    <w:rsid w:val="00C7871A"/>
    <w:rsid w:val="00C8009B"/>
    <w:rsid w:val="00C80F55"/>
    <w:rsid w:val="00C833D8"/>
    <w:rsid w:val="00C833DB"/>
    <w:rsid w:val="00C84936"/>
    <w:rsid w:val="00C86579"/>
    <w:rsid w:val="00C868ED"/>
    <w:rsid w:val="00C87E32"/>
    <w:rsid w:val="00C91303"/>
    <w:rsid w:val="00C9189D"/>
    <w:rsid w:val="00C927CF"/>
    <w:rsid w:val="00C93BBA"/>
    <w:rsid w:val="00C93C48"/>
    <w:rsid w:val="00C94729"/>
    <w:rsid w:val="00C94CDE"/>
    <w:rsid w:val="00C95429"/>
    <w:rsid w:val="00C96C93"/>
    <w:rsid w:val="00C97CC5"/>
    <w:rsid w:val="00CA0D87"/>
    <w:rsid w:val="00CA3D78"/>
    <w:rsid w:val="00CA3E19"/>
    <w:rsid w:val="00CA5979"/>
    <w:rsid w:val="00CA72C4"/>
    <w:rsid w:val="00CA7A0D"/>
    <w:rsid w:val="00CB0C65"/>
    <w:rsid w:val="00CB147E"/>
    <w:rsid w:val="00CB22B2"/>
    <w:rsid w:val="00CB31F7"/>
    <w:rsid w:val="00CB56FF"/>
    <w:rsid w:val="00CB6C6D"/>
    <w:rsid w:val="00CB75B2"/>
    <w:rsid w:val="00CC027D"/>
    <w:rsid w:val="00CC087C"/>
    <w:rsid w:val="00CC0E31"/>
    <w:rsid w:val="00CC12CD"/>
    <w:rsid w:val="00CC28EF"/>
    <w:rsid w:val="00CC49F8"/>
    <w:rsid w:val="00CC4D35"/>
    <w:rsid w:val="00CC53CE"/>
    <w:rsid w:val="00CC6069"/>
    <w:rsid w:val="00CD0008"/>
    <w:rsid w:val="00CD3302"/>
    <w:rsid w:val="00CD3522"/>
    <w:rsid w:val="00CD372C"/>
    <w:rsid w:val="00CD5EFF"/>
    <w:rsid w:val="00CD6270"/>
    <w:rsid w:val="00CE0C07"/>
    <w:rsid w:val="00CE159F"/>
    <w:rsid w:val="00CE21BD"/>
    <w:rsid w:val="00CE22DA"/>
    <w:rsid w:val="00CE2CF5"/>
    <w:rsid w:val="00CE4180"/>
    <w:rsid w:val="00CE61E7"/>
    <w:rsid w:val="00CE643C"/>
    <w:rsid w:val="00CE66DB"/>
    <w:rsid w:val="00CE779B"/>
    <w:rsid w:val="00CF046E"/>
    <w:rsid w:val="00CF0A4E"/>
    <w:rsid w:val="00CF0BA6"/>
    <w:rsid w:val="00CF0C20"/>
    <w:rsid w:val="00CF0C2B"/>
    <w:rsid w:val="00CF1251"/>
    <w:rsid w:val="00CF3B2A"/>
    <w:rsid w:val="00CF4C79"/>
    <w:rsid w:val="00CF4E96"/>
    <w:rsid w:val="00CF57A9"/>
    <w:rsid w:val="00D01EDB"/>
    <w:rsid w:val="00D01F3D"/>
    <w:rsid w:val="00D02F94"/>
    <w:rsid w:val="00D03867"/>
    <w:rsid w:val="00D04848"/>
    <w:rsid w:val="00D05041"/>
    <w:rsid w:val="00D06258"/>
    <w:rsid w:val="00D121BF"/>
    <w:rsid w:val="00D13189"/>
    <w:rsid w:val="00D13E15"/>
    <w:rsid w:val="00D146F1"/>
    <w:rsid w:val="00D14D30"/>
    <w:rsid w:val="00D15076"/>
    <w:rsid w:val="00D17178"/>
    <w:rsid w:val="00D20A16"/>
    <w:rsid w:val="00D214DB"/>
    <w:rsid w:val="00D21875"/>
    <w:rsid w:val="00D22446"/>
    <w:rsid w:val="00D227FF"/>
    <w:rsid w:val="00D22AF2"/>
    <w:rsid w:val="00D23D1B"/>
    <w:rsid w:val="00D26130"/>
    <w:rsid w:val="00D30A10"/>
    <w:rsid w:val="00D314CC"/>
    <w:rsid w:val="00D3298A"/>
    <w:rsid w:val="00D339D8"/>
    <w:rsid w:val="00D34BFA"/>
    <w:rsid w:val="00D34DDA"/>
    <w:rsid w:val="00D36081"/>
    <w:rsid w:val="00D36B5A"/>
    <w:rsid w:val="00D36BD0"/>
    <w:rsid w:val="00D36DC3"/>
    <w:rsid w:val="00D378C7"/>
    <w:rsid w:val="00D421FF"/>
    <w:rsid w:val="00D4284B"/>
    <w:rsid w:val="00D43989"/>
    <w:rsid w:val="00D43C87"/>
    <w:rsid w:val="00D43D3A"/>
    <w:rsid w:val="00D44980"/>
    <w:rsid w:val="00D454F7"/>
    <w:rsid w:val="00D45CAD"/>
    <w:rsid w:val="00D45E82"/>
    <w:rsid w:val="00D46DEB"/>
    <w:rsid w:val="00D47AD1"/>
    <w:rsid w:val="00D5002C"/>
    <w:rsid w:val="00D518F7"/>
    <w:rsid w:val="00D54089"/>
    <w:rsid w:val="00D54A28"/>
    <w:rsid w:val="00D56954"/>
    <w:rsid w:val="00D5698A"/>
    <w:rsid w:val="00D56C7C"/>
    <w:rsid w:val="00D61405"/>
    <w:rsid w:val="00D7013C"/>
    <w:rsid w:val="00D70285"/>
    <w:rsid w:val="00D713FC"/>
    <w:rsid w:val="00D72CA2"/>
    <w:rsid w:val="00D731F2"/>
    <w:rsid w:val="00D73583"/>
    <w:rsid w:val="00D75378"/>
    <w:rsid w:val="00D75762"/>
    <w:rsid w:val="00D75A51"/>
    <w:rsid w:val="00D75C81"/>
    <w:rsid w:val="00D7669B"/>
    <w:rsid w:val="00D81CC2"/>
    <w:rsid w:val="00D8424F"/>
    <w:rsid w:val="00D846C5"/>
    <w:rsid w:val="00D84A85"/>
    <w:rsid w:val="00D85F95"/>
    <w:rsid w:val="00D870E4"/>
    <w:rsid w:val="00D87A70"/>
    <w:rsid w:val="00D91FB2"/>
    <w:rsid w:val="00D971E9"/>
    <w:rsid w:val="00DA25E9"/>
    <w:rsid w:val="00DA3C6B"/>
    <w:rsid w:val="00DA3FFA"/>
    <w:rsid w:val="00DA4FF2"/>
    <w:rsid w:val="00DA6422"/>
    <w:rsid w:val="00DA6C35"/>
    <w:rsid w:val="00DB1421"/>
    <w:rsid w:val="00DB354B"/>
    <w:rsid w:val="00DB4426"/>
    <w:rsid w:val="00DB4B95"/>
    <w:rsid w:val="00DB50AC"/>
    <w:rsid w:val="00DC0321"/>
    <w:rsid w:val="00DC039A"/>
    <w:rsid w:val="00DC13A4"/>
    <w:rsid w:val="00DC2736"/>
    <w:rsid w:val="00DC32FB"/>
    <w:rsid w:val="00DC3C41"/>
    <w:rsid w:val="00DC4238"/>
    <w:rsid w:val="00DC461E"/>
    <w:rsid w:val="00DC52B9"/>
    <w:rsid w:val="00DC5718"/>
    <w:rsid w:val="00DC5D8F"/>
    <w:rsid w:val="00DC6000"/>
    <w:rsid w:val="00DC7163"/>
    <w:rsid w:val="00DC71FF"/>
    <w:rsid w:val="00DC76B0"/>
    <w:rsid w:val="00DC7745"/>
    <w:rsid w:val="00DC7F1A"/>
    <w:rsid w:val="00DD1057"/>
    <w:rsid w:val="00DD2B7E"/>
    <w:rsid w:val="00DD2D3A"/>
    <w:rsid w:val="00DD3F5D"/>
    <w:rsid w:val="00DE069B"/>
    <w:rsid w:val="00DE163A"/>
    <w:rsid w:val="00DE2067"/>
    <w:rsid w:val="00DE2CD7"/>
    <w:rsid w:val="00DE43FA"/>
    <w:rsid w:val="00DF0DE7"/>
    <w:rsid w:val="00DF1437"/>
    <w:rsid w:val="00DF1DF6"/>
    <w:rsid w:val="00DF26E6"/>
    <w:rsid w:val="00DF2D74"/>
    <w:rsid w:val="00DF2EB2"/>
    <w:rsid w:val="00DF3E30"/>
    <w:rsid w:val="00DF5CF0"/>
    <w:rsid w:val="00DF7819"/>
    <w:rsid w:val="00E00855"/>
    <w:rsid w:val="00E05F58"/>
    <w:rsid w:val="00E0737B"/>
    <w:rsid w:val="00E07626"/>
    <w:rsid w:val="00E1049A"/>
    <w:rsid w:val="00E1088D"/>
    <w:rsid w:val="00E10991"/>
    <w:rsid w:val="00E1146A"/>
    <w:rsid w:val="00E11AC9"/>
    <w:rsid w:val="00E11C35"/>
    <w:rsid w:val="00E12901"/>
    <w:rsid w:val="00E13068"/>
    <w:rsid w:val="00E1319B"/>
    <w:rsid w:val="00E1410D"/>
    <w:rsid w:val="00E1570C"/>
    <w:rsid w:val="00E159B5"/>
    <w:rsid w:val="00E2068B"/>
    <w:rsid w:val="00E20B7A"/>
    <w:rsid w:val="00E20DA6"/>
    <w:rsid w:val="00E213E2"/>
    <w:rsid w:val="00E218E5"/>
    <w:rsid w:val="00E22A8D"/>
    <w:rsid w:val="00E22F58"/>
    <w:rsid w:val="00E242C8"/>
    <w:rsid w:val="00E244EB"/>
    <w:rsid w:val="00E24A08"/>
    <w:rsid w:val="00E24A71"/>
    <w:rsid w:val="00E24FCF"/>
    <w:rsid w:val="00E2501E"/>
    <w:rsid w:val="00E256A8"/>
    <w:rsid w:val="00E25C06"/>
    <w:rsid w:val="00E315BD"/>
    <w:rsid w:val="00E33384"/>
    <w:rsid w:val="00E340B5"/>
    <w:rsid w:val="00E343F2"/>
    <w:rsid w:val="00E351AC"/>
    <w:rsid w:val="00E35646"/>
    <w:rsid w:val="00E36A05"/>
    <w:rsid w:val="00E416CA"/>
    <w:rsid w:val="00E4262C"/>
    <w:rsid w:val="00E42FC3"/>
    <w:rsid w:val="00E432BB"/>
    <w:rsid w:val="00E43DBA"/>
    <w:rsid w:val="00E4473A"/>
    <w:rsid w:val="00E44C52"/>
    <w:rsid w:val="00E460EC"/>
    <w:rsid w:val="00E476C8"/>
    <w:rsid w:val="00E52011"/>
    <w:rsid w:val="00E534EA"/>
    <w:rsid w:val="00E53CC1"/>
    <w:rsid w:val="00E55008"/>
    <w:rsid w:val="00E56AC2"/>
    <w:rsid w:val="00E57E77"/>
    <w:rsid w:val="00E60095"/>
    <w:rsid w:val="00E60121"/>
    <w:rsid w:val="00E617D1"/>
    <w:rsid w:val="00E65F9D"/>
    <w:rsid w:val="00E66663"/>
    <w:rsid w:val="00E679CE"/>
    <w:rsid w:val="00E71094"/>
    <w:rsid w:val="00E7275D"/>
    <w:rsid w:val="00E729A4"/>
    <w:rsid w:val="00E73502"/>
    <w:rsid w:val="00E74457"/>
    <w:rsid w:val="00E74D15"/>
    <w:rsid w:val="00E75C27"/>
    <w:rsid w:val="00E767A3"/>
    <w:rsid w:val="00E7728E"/>
    <w:rsid w:val="00E8098A"/>
    <w:rsid w:val="00E81BC7"/>
    <w:rsid w:val="00E82E09"/>
    <w:rsid w:val="00E8314E"/>
    <w:rsid w:val="00E83941"/>
    <w:rsid w:val="00E83B3D"/>
    <w:rsid w:val="00E84310"/>
    <w:rsid w:val="00E84C8E"/>
    <w:rsid w:val="00E8559E"/>
    <w:rsid w:val="00E85D1F"/>
    <w:rsid w:val="00E86C34"/>
    <w:rsid w:val="00E8783A"/>
    <w:rsid w:val="00E9080B"/>
    <w:rsid w:val="00E91BF0"/>
    <w:rsid w:val="00E95303"/>
    <w:rsid w:val="00E95E27"/>
    <w:rsid w:val="00E960F1"/>
    <w:rsid w:val="00E96F44"/>
    <w:rsid w:val="00E97B42"/>
    <w:rsid w:val="00EA076B"/>
    <w:rsid w:val="00EA2A27"/>
    <w:rsid w:val="00EA5805"/>
    <w:rsid w:val="00EA6610"/>
    <w:rsid w:val="00EB085B"/>
    <w:rsid w:val="00EB2228"/>
    <w:rsid w:val="00EB286E"/>
    <w:rsid w:val="00EB35BD"/>
    <w:rsid w:val="00EB4C2B"/>
    <w:rsid w:val="00EB5287"/>
    <w:rsid w:val="00EB5791"/>
    <w:rsid w:val="00EC0D47"/>
    <w:rsid w:val="00EC1091"/>
    <w:rsid w:val="00EC2A7C"/>
    <w:rsid w:val="00EC414A"/>
    <w:rsid w:val="00EC4489"/>
    <w:rsid w:val="00EC48C2"/>
    <w:rsid w:val="00EC59EE"/>
    <w:rsid w:val="00EC6108"/>
    <w:rsid w:val="00EC6525"/>
    <w:rsid w:val="00EC78DD"/>
    <w:rsid w:val="00EC7E55"/>
    <w:rsid w:val="00ED0E42"/>
    <w:rsid w:val="00ED1D80"/>
    <w:rsid w:val="00EE0D35"/>
    <w:rsid w:val="00EE1214"/>
    <w:rsid w:val="00EE1922"/>
    <w:rsid w:val="00EE1A00"/>
    <w:rsid w:val="00EE1AB0"/>
    <w:rsid w:val="00EF2C1A"/>
    <w:rsid w:val="00EF3CEB"/>
    <w:rsid w:val="00EF63CA"/>
    <w:rsid w:val="00EF690B"/>
    <w:rsid w:val="00EF6A07"/>
    <w:rsid w:val="00EF749C"/>
    <w:rsid w:val="00EF7874"/>
    <w:rsid w:val="00F0071D"/>
    <w:rsid w:val="00F00D94"/>
    <w:rsid w:val="00F038F1"/>
    <w:rsid w:val="00F06623"/>
    <w:rsid w:val="00F07296"/>
    <w:rsid w:val="00F11041"/>
    <w:rsid w:val="00F110F3"/>
    <w:rsid w:val="00F12221"/>
    <w:rsid w:val="00F12C49"/>
    <w:rsid w:val="00F13412"/>
    <w:rsid w:val="00F14345"/>
    <w:rsid w:val="00F150C4"/>
    <w:rsid w:val="00F15B88"/>
    <w:rsid w:val="00F16E24"/>
    <w:rsid w:val="00F17752"/>
    <w:rsid w:val="00F17F9C"/>
    <w:rsid w:val="00F20200"/>
    <w:rsid w:val="00F20E2E"/>
    <w:rsid w:val="00F212DC"/>
    <w:rsid w:val="00F216F2"/>
    <w:rsid w:val="00F22C88"/>
    <w:rsid w:val="00F2402B"/>
    <w:rsid w:val="00F271B5"/>
    <w:rsid w:val="00F27354"/>
    <w:rsid w:val="00F27A08"/>
    <w:rsid w:val="00F27DA3"/>
    <w:rsid w:val="00F3020D"/>
    <w:rsid w:val="00F31A8C"/>
    <w:rsid w:val="00F33240"/>
    <w:rsid w:val="00F33DFC"/>
    <w:rsid w:val="00F34664"/>
    <w:rsid w:val="00F34998"/>
    <w:rsid w:val="00F35F01"/>
    <w:rsid w:val="00F37359"/>
    <w:rsid w:val="00F40243"/>
    <w:rsid w:val="00F42CFB"/>
    <w:rsid w:val="00F43EA1"/>
    <w:rsid w:val="00F440AF"/>
    <w:rsid w:val="00F447E6"/>
    <w:rsid w:val="00F47C52"/>
    <w:rsid w:val="00F523CA"/>
    <w:rsid w:val="00F559D0"/>
    <w:rsid w:val="00F575DE"/>
    <w:rsid w:val="00F57DEE"/>
    <w:rsid w:val="00F607B1"/>
    <w:rsid w:val="00F6095F"/>
    <w:rsid w:val="00F610D6"/>
    <w:rsid w:val="00F62DBC"/>
    <w:rsid w:val="00F62E44"/>
    <w:rsid w:val="00F630BF"/>
    <w:rsid w:val="00F63BE7"/>
    <w:rsid w:val="00F642FC"/>
    <w:rsid w:val="00F64CEE"/>
    <w:rsid w:val="00F65D8F"/>
    <w:rsid w:val="00F66277"/>
    <w:rsid w:val="00F71E81"/>
    <w:rsid w:val="00F723F0"/>
    <w:rsid w:val="00F73012"/>
    <w:rsid w:val="00F84129"/>
    <w:rsid w:val="00F855BC"/>
    <w:rsid w:val="00F86814"/>
    <w:rsid w:val="00F90AC3"/>
    <w:rsid w:val="00F919E3"/>
    <w:rsid w:val="00F93D79"/>
    <w:rsid w:val="00F944DA"/>
    <w:rsid w:val="00F96628"/>
    <w:rsid w:val="00F977BE"/>
    <w:rsid w:val="00F97CD4"/>
    <w:rsid w:val="00F97FF8"/>
    <w:rsid w:val="00FA0A99"/>
    <w:rsid w:val="00FA0ECF"/>
    <w:rsid w:val="00FA115E"/>
    <w:rsid w:val="00FA1485"/>
    <w:rsid w:val="00FA206E"/>
    <w:rsid w:val="00FA27E0"/>
    <w:rsid w:val="00FA5AF3"/>
    <w:rsid w:val="00FA6627"/>
    <w:rsid w:val="00FA750A"/>
    <w:rsid w:val="00FA7778"/>
    <w:rsid w:val="00FA7980"/>
    <w:rsid w:val="00FA7BEB"/>
    <w:rsid w:val="00FB00E5"/>
    <w:rsid w:val="00FB1DEE"/>
    <w:rsid w:val="00FB1F51"/>
    <w:rsid w:val="00FB5BF0"/>
    <w:rsid w:val="00FB6C7D"/>
    <w:rsid w:val="00FB70E1"/>
    <w:rsid w:val="00FB78ED"/>
    <w:rsid w:val="00FC0915"/>
    <w:rsid w:val="00FC0FD0"/>
    <w:rsid w:val="00FC17AB"/>
    <w:rsid w:val="00FC1C9D"/>
    <w:rsid w:val="00FC1E51"/>
    <w:rsid w:val="00FC1F5F"/>
    <w:rsid w:val="00FC354D"/>
    <w:rsid w:val="00FC44C2"/>
    <w:rsid w:val="00FC4904"/>
    <w:rsid w:val="00FC49E3"/>
    <w:rsid w:val="00FC64B2"/>
    <w:rsid w:val="00FC7FFE"/>
    <w:rsid w:val="00FD108E"/>
    <w:rsid w:val="00FD1AC1"/>
    <w:rsid w:val="00FD1B32"/>
    <w:rsid w:val="00FD3FBB"/>
    <w:rsid w:val="00FD4304"/>
    <w:rsid w:val="00FD6728"/>
    <w:rsid w:val="00FD6BC0"/>
    <w:rsid w:val="00FD7255"/>
    <w:rsid w:val="00FD7872"/>
    <w:rsid w:val="00FE010F"/>
    <w:rsid w:val="00FE0581"/>
    <w:rsid w:val="00FE0C78"/>
    <w:rsid w:val="00FE2BA9"/>
    <w:rsid w:val="00FE4A22"/>
    <w:rsid w:val="00FE4ACA"/>
    <w:rsid w:val="00FE685A"/>
    <w:rsid w:val="00FE71C0"/>
    <w:rsid w:val="00FE7B4A"/>
    <w:rsid w:val="00FF022E"/>
    <w:rsid w:val="00FF07C3"/>
    <w:rsid w:val="00FF1310"/>
    <w:rsid w:val="00FF3175"/>
    <w:rsid w:val="00FF4522"/>
    <w:rsid w:val="0119D491"/>
    <w:rsid w:val="013372A8"/>
    <w:rsid w:val="01A1D0AC"/>
    <w:rsid w:val="01ECBBE8"/>
    <w:rsid w:val="022F5F8F"/>
    <w:rsid w:val="02482E4A"/>
    <w:rsid w:val="029C71FD"/>
    <w:rsid w:val="02AA20FF"/>
    <w:rsid w:val="030FC734"/>
    <w:rsid w:val="031ABF42"/>
    <w:rsid w:val="038922C6"/>
    <w:rsid w:val="04D076B6"/>
    <w:rsid w:val="05463EFD"/>
    <w:rsid w:val="0551481E"/>
    <w:rsid w:val="0564CAAA"/>
    <w:rsid w:val="05B45F98"/>
    <w:rsid w:val="0625E3CF"/>
    <w:rsid w:val="06733783"/>
    <w:rsid w:val="0698EA8A"/>
    <w:rsid w:val="0862BB07"/>
    <w:rsid w:val="091BBF68"/>
    <w:rsid w:val="0A26697E"/>
    <w:rsid w:val="0A854780"/>
    <w:rsid w:val="0A90CB73"/>
    <w:rsid w:val="0B142616"/>
    <w:rsid w:val="0B58B85E"/>
    <w:rsid w:val="0B90502F"/>
    <w:rsid w:val="0C22D6D3"/>
    <w:rsid w:val="0CF08CB0"/>
    <w:rsid w:val="0D19C0F4"/>
    <w:rsid w:val="0DB41DCB"/>
    <w:rsid w:val="0EB3D680"/>
    <w:rsid w:val="0F2ADECA"/>
    <w:rsid w:val="0F55E40E"/>
    <w:rsid w:val="0FCBB3CB"/>
    <w:rsid w:val="10A9FBF4"/>
    <w:rsid w:val="10B09251"/>
    <w:rsid w:val="1157F182"/>
    <w:rsid w:val="1274F4E6"/>
    <w:rsid w:val="12A0C378"/>
    <w:rsid w:val="1322E076"/>
    <w:rsid w:val="133D9C6A"/>
    <w:rsid w:val="136E5217"/>
    <w:rsid w:val="14409663"/>
    <w:rsid w:val="148F8846"/>
    <w:rsid w:val="14982E07"/>
    <w:rsid w:val="14D3CB17"/>
    <w:rsid w:val="14FFC04D"/>
    <w:rsid w:val="159F2EA7"/>
    <w:rsid w:val="15A63BB9"/>
    <w:rsid w:val="15C32D54"/>
    <w:rsid w:val="15E677E3"/>
    <w:rsid w:val="16537FB9"/>
    <w:rsid w:val="168CB451"/>
    <w:rsid w:val="16B30A63"/>
    <w:rsid w:val="1840FF6C"/>
    <w:rsid w:val="185D4EF7"/>
    <w:rsid w:val="18BA91EC"/>
    <w:rsid w:val="18D41F5D"/>
    <w:rsid w:val="18F8E6EB"/>
    <w:rsid w:val="19D49331"/>
    <w:rsid w:val="1A3986DD"/>
    <w:rsid w:val="1B7A5488"/>
    <w:rsid w:val="1C11CA2A"/>
    <w:rsid w:val="1C2C26F7"/>
    <w:rsid w:val="1CF61E2E"/>
    <w:rsid w:val="1D42F095"/>
    <w:rsid w:val="1D6FF8AF"/>
    <w:rsid w:val="1E28D1B5"/>
    <w:rsid w:val="1E3551C7"/>
    <w:rsid w:val="1EB92A95"/>
    <w:rsid w:val="1EC3D32C"/>
    <w:rsid w:val="1EED44D9"/>
    <w:rsid w:val="1FAA7E95"/>
    <w:rsid w:val="2025D265"/>
    <w:rsid w:val="20F1A39F"/>
    <w:rsid w:val="21946160"/>
    <w:rsid w:val="21BB8640"/>
    <w:rsid w:val="2245801E"/>
    <w:rsid w:val="228554A4"/>
    <w:rsid w:val="23254FDE"/>
    <w:rsid w:val="233C57C4"/>
    <w:rsid w:val="233F4189"/>
    <w:rsid w:val="23B896A0"/>
    <w:rsid w:val="23B8C876"/>
    <w:rsid w:val="24573F97"/>
    <w:rsid w:val="250FE734"/>
    <w:rsid w:val="259AB41E"/>
    <w:rsid w:val="25BEEE9F"/>
    <w:rsid w:val="25C71A28"/>
    <w:rsid w:val="26BDDC10"/>
    <w:rsid w:val="26D8D56D"/>
    <w:rsid w:val="282FD61D"/>
    <w:rsid w:val="283DAC5D"/>
    <w:rsid w:val="28BE5782"/>
    <w:rsid w:val="28E96341"/>
    <w:rsid w:val="2916DC02"/>
    <w:rsid w:val="291D29F1"/>
    <w:rsid w:val="2A675C80"/>
    <w:rsid w:val="2AB71744"/>
    <w:rsid w:val="2ACE0865"/>
    <w:rsid w:val="2B273920"/>
    <w:rsid w:val="2B2B2201"/>
    <w:rsid w:val="2BA06F09"/>
    <w:rsid w:val="2BA6E9BB"/>
    <w:rsid w:val="2BE9DCD9"/>
    <w:rsid w:val="2C6138B7"/>
    <w:rsid w:val="2C8446D8"/>
    <w:rsid w:val="2CB9958C"/>
    <w:rsid w:val="2D390729"/>
    <w:rsid w:val="2D41C478"/>
    <w:rsid w:val="2DFABEAE"/>
    <w:rsid w:val="2E0973FA"/>
    <w:rsid w:val="2E136456"/>
    <w:rsid w:val="2E2407B5"/>
    <w:rsid w:val="2E2CBE89"/>
    <w:rsid w:val="2EB11296"/>
    <w:rsid w:val="2EEFC554"/>
    <w:rsid w:val="2F1D2DF8"/>
    <w:rsid w:val="2F2118F4"/>
    <w:rsid w:val="2F624415"/>
    <w:rsid w:val="3096ED52"/>
    <w:rsid w:val="30A06E6F"/>
    <w:rsid w:val="3208EB7C"/>
    <w:rsid w:val="325E9845"/>
    <w:rsid w:val="32E07B8A"/>
    <w:rsid w:val="3365D5E1"/>
    <w:rsid w:val="3397F3CA"/>
    <w:rsid w:val="33DE88E8"/>
    <w:rsid w:val="3514A781"/>
    <w:rsid w:val="35A65AAC"/>
    <w:rsid w:val="35D08B0F"/>
    <w:rsid w:val="36076CC0"/>
    <w:rsid w:val="364E3644"/>
    <w:rsid w:val="370B6E6B"/>
    <w:rsid w:val="38917C9B"/>
    <w:rsid w:val="390A40B5"/>
    <w:rsid w:val="395BD879"/>
    <w:rsid w:val="399711DD"/>
    <w:rsid w:val="39C28660"/>
    <w:rsid w:val="39C8657D"/>
    <w:rsid w:val="3AB89175"/>
    <w:rsid w:val="3AE46B2D"/>
    <w:rsid w:val="3B1F8D6B"/>
    <w:rsid w:val="3B6CA3B6"/>
    <w:rsid w:val="3B9E8ECE"/>
    <w:rsid w:val="3B9F1438"/>
    <w:rsid w:val="3C873692"/>
    <w:rsid w:val="3D48BC41"/>
    <w:rsid w:val="3D72F6CF"/>
    <w:rsid w:val="3D963733"/>
    <w:rsid w:val="3DA14A7F"/>
    <w:rsid w:val="3ED162BD"/>
    <w:rsid w:val="3F23D6D8"/>
    <w:rsid w:val="3F66BFCB"/>
    <w:rsid w:val="3FDC87A5"/>
    <w:rsid w:val="3FF7B953"/>
    <w:rsid w:val="407283C6"/>
    <w:rsid w:val="407332FE"/>
    <w:rsid w:val="409318F6"/>
    <w:rsid w:val="41046B57"/>
    <w:rsid w:val="41768571"/>
    <w:rsid w:val="425D8CEB"/>
    <w:rsid w:val="42B1DB36"/>
    <w:rsid w:val="4305E1ED"/>
    <w:rsid w:val="432C21D4"/>
    <w:rsid w:val="43D397CA"/>
    <w:rsid w:val="43EDC6DE"/>
    <w:rsid w:val="43F1901C"/>
    <w:rsid w:val="43F9E249"/>
    <w:rsid w:val="4496A510"/>
    <w:rsid w:val="44E4A4D2"/>
    <w:rsid w:val="454EFCC9"/>
    <w:rsid w:val="45504C7C"/>
    <w:rsid w:val="458300E2"/>
    <w:rsid w:val="4596E815"/>
    <w:rsid w:val="45B566CC"/>
    <w:rsid w:val="45D488F6"/>
    <w:rsid w:val="45FD5218"/>
    <w:rsid w:val="46166EE2"/>
    <w:rsid w:val="46169620"/>
    <w:rsid w:val="4619FAB7"/>
    <w:rsid w:val="464528A1"/>
    <w:rsid w:val="46C38AA9"/>
    <w:rsid w:val="46D5A0DC"/>
    <w:rsid w:val="46F0A4D1"/>
    <w:rsid w:val="4700E1F4"/>
    <w:rsid w:val="4764497F"/>
    <w:rsid w:val="47814EB5"/>
    <w:rsid w:val="4839E14F"/>
    <w:rsid w:val="4896EFE1"/>
    <w:rsid w:val="48A6327A"/>
    <w:rsid w:val="48C5FE59"/>
    <w:rsid w:val="4A016504"/>
    <w:rsid w:val="4A2797F0"/>
    <w:rsid w:val="4A312E3D"/>
    <w:rsid w:val="4A6ED019"/>
    <w:rsid w:val="4AA640AC"/>
    <w:rsid w:val="4B0F86DF"/>
    <w:rsid w:val="4B5B0A2D"/>
    <w:rsid w:val="4C106D89"/>
    <w:rsid w:val="4C99D502"/>
    <w:rsid w:val="4CE117C3"/>
    <w:rsid w:val="4CE9165C"/>
    <w:rsid w:val="4D046252"/>
    <w:rsid w:val="4D334BE5"/>
    <w:rsid w:val="4D76B0D2"/>
    <w:rsid w:val="4D821402"/>
    <w:rsid w:val="4DB60DF0"/>
    <w:rsid w:val="4DC36276"/>
    <w:rsid w:val="4DCD1569"/>
    <w:rsid w:val="4DE3B7AD"/>
    <w:rsid w:val="4EBE4616"/>
    <w:rsid w:val="4F1573FE"/>
    <w:rsid w:val="4F50F6F5"/>
    <w:rsid w:val="4FEA276C"/>
    <w:rsid w:val="5017CD79"/>
    <w:rsid w:val="503E38BB"/>
    <w:rsid w:val="5079E15E"/>
    <w:rsid w:val="50A2F647"/>
    <w:rsid w:val="5144D097"/>
    <w:rsid w:val="51D1AC57"/>
    <w:rsid w:val="51E11594"/>
    <w:rsid w:val="523918F4"/>
    <w:rsid w:val="524B7890"/>
    <w:rsid w:val="527DE8A5"/>
    <w:rsid w:val="52A02C7D"/>
    <w:rsid w:val="52A6EA18"/>
    <w:rsid w:val="532E0AD7"/>
    <w:rsid w:val="53C835D8"/>
    <w:rsid w:val="53D88B55"/>
    <w:rsid w:val="53ECE12D"/>
    <w:rsid w:val="54041D79"/>
    <w:rsid w:val="54B551F5"/>
    <w:rsid w:val="55641CFE"/>
    <w:rsid w:val="5673E7E8"/>
    <w:rsid w:val="56890836"/>
    <w:rsid w:val="5690B0DD"/>
    <w:rsid w:val="576D7682"/>
    <w:rsid w:val="57F576BA"/>
    <w:rsid w:val="58212F21"/>
    <w:rsid w:val="583B84DC"/>
    <w:rsid w:val="58854D52"/>
    <w:rsid w:val="597AAE74"/>
    <w:rsid w:val="59B812E7"/>
    <w:rsid w:val="59E1F3D3"/>
    <w:rsid w:val="5A9484F8"/>
    <w:rsid w:val="5B3C6090"/>
    <w:rsid w:val="5B922639"/>
    <w:rsid w:val="5B9B1659"/>
    <w:rsid w:val="5B9B1A76"/>
    <w:rsid w:val="5BACAF5C"/>
    <w:rsid w:val="5C241EB0"/>
    <w:rsid w:val="5C90F0B8"/>
    <w:rsid w:val="5D6ECA3C"/>
    <w:rsid w:val="5D845099"/>
    <w:rsid w:val="5D8BA417"/>
    <w:rsid w:val="5EA5B31E"/>
    <w:rsid w:val="5EB024C7"/>
    <w:rsid w:val="5EF1F488"/>
    <w:rsid w:val="5F0AC1DB"/>
    <w:rsid w:val="5F34992A"/>
    <w:rsid w:val="60191FFF"/>
    <w:rsid w:val="60664CE2"/>
    <w:rsid w:val="60755CAA"/>
    <w:rsid w:val="6078F2AA"/>
    <w:rsid w:val="6099219E"/>
    <w:rsid w:val="61157D8D"/>
    <w:rsid w:val="614E3B03"/>
    <w:rsid w:val="61EE094D"/>
    <w:rsid w:val="6259F763"/>
    <w:rsid w:val="62A56CF2"/>
    <w:rsid w:val="62B31BF1"/>
    <w:rsid w:val="62EA48CD"/>
    <w:rsid w:val="632640E7"/>
    <w:rsid w:val="63301B18"/>
    <w:rsid w:val="6349E6ED"/>
    <w:rsid w:val="639203A2"/>
    <w:rsid w:val="63C90E26"/>
    <w:rsid w:val="63CA2B08"/>
    <w:rsid w:val="63F2D367"/>
    <w:rsid w:val="63FCB830"/>
    <w:rsid w:val="64DF404C"/>
    <w:rsid w:val="658774F8"/>
    <w:rsid w:val="65FE8A3D"/>
    <w:rsid w:val="661A2442"/>
    <w:rsid w:val="661A9AF7"/>
    <w:rsid w:val="66869B1B"/>
    <w:rsid w:val="66EE287B"/>
    <w:rsid w:val="677E815B"/>
    <w:rsid w:val="677F442E"/>
    <w:rsid w:val="681FD54B"/>
    <w:rsid w:val="683B8C63"/>
    <w:rsid w:val="6892AFB0"/>
    <w:rsid w:val="68B808A8"/>
    <w:rsid w:val="68D516E9"/>
    <w:rsid w:val="68E00364"/>
    <w:rsid w:val="68F34887"/>
    <w:rsid w:val="6951BA6C"/>
    <w:rsid w:val="69669743"/>
    <w:rsid w:val="69C354CE"/>
    <w:rsid w:val="6B3752AC"/>
    <w:rsid w:val="6B92504A"/>
    <w:rsid w:val="6BCB9C08"/>
    <w:rsid w:val="6CA97E8F"/>
    <w:rsid w:val="6CBDCA69"/>
    <w:rsid w:val="6CC8F5B5"/>
    <w:rsid w:val="6D0A7592"/>
    <w:rsid w:val="6D471A54"/>
    <w:rsid w:val="6D555636"/>
    <w:rsid w:val="6DABC565"/>
    <w:rsid w:val="6F01DB09"/>
    <w:rsid w:val="6F929215"/>
    <w:rsid w:val="6FE654E8"/>
    <w:rsid w:val="7026DF8E"/>
    <w:rsid w:val="70D2AB08"/>
    <w:rsid w:val="70F4803B"/>
    <w:rsid w:val="70FEEB69"/>
    <w:rsid w:val="710646F7"/>
    <w:rsid w:val="711F0337"/>
    <w:rsid w:val="715B38BA"/>
    <w:rsid w:val="71C57276"/>
    <w:rsid w:val="72487A80"/>
    <w:rsid w:val="7276034D"/>
    <w:rsid w:val="72E12492"/>
    <w:rsid w:val="72FC29EF"/>
    <w:rsid w:val="73032486"/>
    <w:rsid w:val="73540EA7"/>
    <w:rsid w:val="736AA74E"/>
    <w:rsid w:val="7391190B"/>
    <w:rsid w:val="73AC2C7E"/>
    <w:rsid w:val="749A4B35"/>
    <w:rsid w:val="74B32FAE"/>
    <w:rsid w:val="7559A985"/>
    <w:rsid w:val="7574D4B8"/>
    <w:rsid w:val="75BEFD21"/>
    <w:rsid w:val="762E8D37"/>
    <w:rsid w:val="7630BEC1"/>
    <w:rsid w:val="77882930"/>
    <w:rsid w:val="78F5DF2D"/>
    <w:rsid w:val="79CADF85"/>
    <w:rsid w:val="7A074063"/>
    <w:rsid w:val="7A6BB7A8"/>
    <w:rsid w:val="7B0E4103"/>
    <w:rsid w:val="7BA283E4"/>
    <w:rsid w:val="7BAC69A8"/>
    <w:rsid w:val="7C3CCD8D"/>
    <w:rsid w:val="7C79880D"/>
    <w:rsid w:val="7C93FB72"/>
    <w:rsid w:val="7E344247"/>
    <w:rsid w:val="7E523001"/>
    <w:rsid w:val="7E73D0CE"/>
    <w:rsid w:val="7F1664C1"/>
    <w:rsid w:val="7F2C004E"/>
    <w:rsid w:val="7F3C71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98AC0"/>
  <w15:chartTrackingRefBased/>
  <w15:docId w15:val="{B4616CEC-790D-4CD3-8CAC-5C0DF3FB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CC0E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0E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EAF"/>
  </w:style>
  <w:style w:type="paragraph" w:styleId="Footer">
    <w:name w:val="footer"/>
    <w:basedOn w:val="Normal"/>
    <w:link w:val="FooterChar"/>
    <w:uiPriority w:val="99"/>
    <w:unhideWhenUsed/>
    <w:rsid w:val="002B0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EAF"/>
  </w:style>
  <w:style w:type="paragraph" w:styleId="ListParagraph">
    <w:name w:val="List Paragraph"/>
    <w:basedOn w:val="Normal"/>
    <w:uiPriority w:val="34"/>
    <w:qFormat/>
    <w:rsid w:val="00323C99"/>
    <w:pPr>
      <w:spacing w:after="200" w:line="276" w:lineRule="auto"/>
      <w:ind w:left="720"/>
      <w:contextualSpacing/>
    </w:pPr>
    <w:rPr>
      <w:kern w:val="2"/>
      <w14:ligatures w14:val="standardContextual"/>
    </w:rPr>
  </w:style>
  <w:style w:type="table" w:styleId="LightList-Accent3">
    <w:name w:val="Light List Accent 3"/>
    <w:basedOn w:val="TableNormal"/>
    <w:uiPriority w:val="61"/>
    <w:rsid w:val="00D45E82"/>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59"/>
    <w:rsid w:val="002747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CC0E3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C0E31"/>
    <w:rPr>
      <w:color w:val="0563C1" w:themeColor="hyperlink"/>
      <w:u w:val="single"/>
    </w:rPr>
  </w:style>
  <w:style w:type="paragraph" w:styleId="Revision">
    <w:name w:val="Revision"/>
    <w:hidden/>
    <w:uiPriority w:val="99"/>
    <w:semiHidden/>
    <w:rsid w:val="00F97CD4"/>
    <w:pPr>
      <w:spacing w:after="0" w:line="240" w:lineRule="auto"/>
    </w:pPr>
  </w:style>
  <w:style w:type="character" w:styleId="UnresolvedMention">
    <w:name w:val="Unresolved Mention"/>
    <w:basedOn w:val="DefaultParagraphFont"/>
    <w:uiPriority w:val="99"/>
    <w:semiHidden/>
    <w:unhideWhenUsed/>
    <w:rsid w:val="00F97C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hyperlink" Target="https://drive.google.com/file/d/1FPOZuTjwJMXAQO9rk6OLaNCFddpohJiM/view?usp=sharing"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855A6-BFBE-40A4-B8DA-6609B2B6B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2345</Words>
  <Characters>13372</Characters>
  <Application>Microsoft Office Word</Application>
  <DocSecurity>0</DocSecurity>
  <Lines>111</Lines>
  <Paragraphs>31</Paragraphs>
  <ScaleCrop>false</ScaleCrop>
  <Company/>
  <LinksUpToDate>false</LinksUpToDate>
  <CharactersWithSpaces>15686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Kore, Arun Kumar</dc:creator>
  <cp:keywords/>
  <dc:description/>
  <cp:lastModifiedBy>Kamani, Yasaswini</cp:lastModifiedBy>
  <cp:revision>2</cp:revision>
  <dcterms:created xsi:type="dcterms:W3CDTF">2023-05-14T06:08:00Z</dcterms:created>
  <dcterms:modified xsi:type="dcterms:W3CDTF">2023-05-14T06:08:00Z</dcterms:modified>
</cp:coreProperties>
</file>